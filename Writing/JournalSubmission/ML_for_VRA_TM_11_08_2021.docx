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A996FA6" w14:textId="77777777" w:rsidR="00610E93" w:rsidRDefault="002C086F">
      <w:pPr>
        <w:pStyle w:val="Title"/>
      </w:pPr>
      <w:r>
        <w:t>Machine Learning Methods for Site-specific Input Management</w:t>
      </w:r>
    </w:p>
    <w:p w14:paraId="1B5D1FA7" w14:textId="77777777" w:rsidR="00610E93" w:rsidRDefault="002C086F">
      <w:pPr>
        <w:pStyle w:val="Author"/>
      </w:pPr>
      <w:proofErr w:type="spellStart"/>
      <w:r>
        <w:t>Shunkei</w:t>
      </w:r>
      <w:proofErr w:type="spellEnd"/>
      <w:r>
        <w:t xml:space="preserve"> </w:t>
      </w:r>
      <w:proofErr w:type="spellStart"/>
      <w:r>
        <w:t>Kakimoto</w:t>
      </w:r>
      <w:proofErr w:type="spellEnd"/>
      <w:r>
        <w:rPr>
          <w:rStyle w:val="FootnoteReference"/>
        </w:rPr>
        <w:footnoteReference w:id="1"/>
      </w:r>
      <w:r>
        <w:t xml:space="preserve">, Taro </w:t>
      </w:r>
      <w:proofErr w:type="spellStart"/>
      <w:r>
        <w:t>Mieno</w:t>
      </w:r>
      <w:proofErr w:type="spellEnd"/>
      <w:r>
        <w:rPr>
          <w:rStyle w:val="FootnoteReference"/>
        </w:rPr>
        <w:footnoteReference w:id="2"/>
      </w:r>
      <w:r>
        <w:t>, Takashi S. T. Tanaka</w:t>
      </w:r>
      <w:r>
        <w:rPr>
          <w:rStyle w:val="FootnoteReference"/>
        </w:rPr>
        <w:footnoteReference w:id="3"/>
      </w:r>
      <w:r>
        <w:t>, and David S. Bullock</w:t>
      </w:r>
      <w:r>
        <w:rPr>
          <w:rStyle w:val="FootnoteReference"/>
        </w:rPr>
        <w:footnoteReference w:id="4"/>
      </w:r>
    </w:p>
    <w:p w14:paraId="5E94162B" w14:textId="77777777" w:rsidR="00610E93" w:rsidRDefault="002C086F">
      <w:pPr>
        <w:pStyle w:val="Abstract"/>
      </w:pPr>
      <w:r>
        <w:t>Estimating site-specific crop yield response to changes in input (e.g., seed, fertilizer) management is a critical step in making economically optimal site-specific input recommendations. Past studies have attempted to estimate yield response functions using various Machine Learning (ML) methods, including the Random Forest (RF), Boosted Random Forest (BRF), and Convolutional Neural Network (CNN) method. This study proposes use of the Causal Forest (CF) model, which is one of the emerging ML methods that comprise “Causal Machine Learning.” Unlike previous prediction-oriented ML methods, CF focuses strictly on estimating heterogeneous treatment effects of input, rather than predicting yield. We report results of using Monte Carlo simulations assuming various production scenarios to test the effectiveness of CF in estimating site-specific economically optimal nitrogen rates (EONR), comparing CF with the prediction-oriented ML methods RF, BRF, and CNN. CF’s estimations of site-specific EONRs were superior under all scenarios considered. We also demonstrate that models’ ability to predict yield well does not necessarily translate to a good performance in predicting EONR.</w:t>
      </w:r>
    </w:p>
    <w:p w14:paraId="72235AEA" w14:textId="77777777" w:rsidR="00610E93" w:rsidRDefault="002C086F">
      <w:pPr>
        <w:pStyle w:val="Heading1"/>
      </w:pPr>
      <w:bookmarkStart w:id="0" w:name="introduction"/>
      <w:r>
        <w:t>Introduction</w:t>
      </w:r>
    </w:p>
    <w:p w14:paraId="5163C768" w14:textId="77777777" w:rsidR="00610E93" w:rsidRDefault="002C086F">
      <w:pPr>
        <w:pStyle w:val="FirstParagraph"/>
      </w:pPr>
      <w:r>
        <w:t>Despite the potential economic and environmental benefits of site-specific input (e.g., nitrogen (N), seed) management, the adoption rate of variable rate application technology remains relatively low (</w:t>
      </w:r>
      <w:proofErr w:type="spellStart"/>
      <w:r>
        <w:t>Lowenberg</w:t>
      </w:r>
      <w:proofErr w:type="spellEnd"/>
      <w:r>
        <w:t>-DeBoer and Erickson, 2019). This is primarily because it is challenging to know site-specific yield response functions accurately within a field, which is critical to identify site-specific economically optimal input rates (EOIR). As pointed out by Bullock et al. (1998), the success of VRA is limited without accurate information regarding the site-specific yield responses. Historically, site-specific yield response functions have been estimated using the data generated from experiments conducted on only part of the field, via strip trials (</w:t>
      </w:r>
      <w:proofErr w:type="spellStart"/>
      <w:r>
        <w:t>Anselin</w:t>
      </w:r>
      <w:proofErr w:type="spellEnd"/>
      <w:r>
        <w:t xml:space="preserve"> et al., 2004; Bullock et al., 2002; Hurley et al., 2004; Makowski et al., 2001; Mamo et al., 2003; Miao et al., 2006; </w:t>
      </w:r>
      <w:proofErr w:type="spellStart"/>
      <w:r>
        <w:t>Puntel</w:t>
      </w:r>
      <w:proofErr w:type="spellEnd"/>
      <w:r>
        <w:t xml:space="preserve"> et al., 2019; Ruffo et al., 2006; Scharf et al., 2005, 2002).</w:t>
      </w:r>
    </w:p>
    <w:p w14:paraId="7BE5B91E" w14:textId="77777777" w:rsidR="00610E93" w:rsidRDefault="002C086F">
      <w:pPr>
        <w:pStyle w:val="BodyText"/>
      </w:pPr>
      <w:r>
        <w:lastRenderedPageBreak/>
        <w:t>But recently whole-field on-farm precision experimentation (OFPE) has allowed implementation of improved statistical experimental designs (e.g., Latin Square, Randomized Block) are used for an entire field (Laurent et al., 2019; Licht and Witt, 2019). Data generated from whole-field OFPEs typically have greater local variation in experimental input application rates and soil/field characteristics than do designs implemented in earlier studies, which has improved the statistical identification of heterogeneous impacts of input management changes on yields. The resultant availability of more spatially detailed experiment data, has encouraged a resurgence of interest in estimating site-specific yield response functions. For example, Barbosa et al. (2020), Krause et al. (2020) and Grant Gardner (2021) used data generated from on-farm precision experiments (OFPEs) (Bullock et al., 2019) to estimate site-specific yield response functions and economically optimal site-specific N fertilizer and/or seed rates. These recent studies used machine learning (ML) methods extensively in place of more traditional parametric modeling approaches. Barbosa et al. (2020) applied Convolutional Neural Network, Krause et al. (2020) used Random Forest-based approaches, and Grant Gardner (2021) used the shape-constrained generalized additive model. But this trend of applying ML methods may raise concerns. Historically, agronomy is a field that has paid meticulous attention to identifying the “causal” impacts of input management on yield through clever experimental designs. Meanwhile, recent applications of ML methods pay little attention to causal identification of inputs on yield, instead validating their models by yield prediction accuracy. However, the ultimate goal of OFPEs is the accurate prediction of EOIR, not yield. These are distinct objectives, and achievement of one need not imply the other.</w:t>
      </w:r>
    </w:p>
    <w:p w14:paraId="36FBBA05" w14:textId="77777777" w:rsidR="00610E93" w:rsidRDefault="002C086F">
      <w:pPr>
        <w:pStyle w:val="BodyText"/>
      </w:pPr>
      <w:r>
        <w:t xml:space="preserve">The lack of and need for causal interpretation from ML methods has been increasingly recognized in many scientific fields, including economics and medicine. (Arti et al., 2020; </w:t>
      </w:r>
      <w:proofErr w:type="spellStart"/>
      <w:r>
        <w:t>Athey</w:t>
      </w:r>
      <w:proofErr w:type="spellEnd"/>
      <w:r>
        <w:t xml:space="preserve">, 2018, 2017; </w:t>
      </w:r>
      <w:proofErr w:type="spellStart"/>
      <w:r>
        <w:t>Athey</w:t>
      </w:r>
      <w:proofErr w:type="spellEnd"/>
      <w:r>
        <w:t xml:space="preserve"> and </w:t>
      </w:r>
      <w:proofErr w:type="spellStart"/>
      <w:r>
        <w:t>Imbens</w:t>
      </w:r>
      <w:proofErr w:type="spellEnd"/>
      <w:r>
        <w:t xml:space="preserve">, 2019; </w:t>
      </w:r>
      <w:proofErr w:type="spellStart"/>
      <w:r>
        <w:t>Moraffah</w:t>
      </w:r>
      <w:proofErr w:type="spellEnd"/>
      <w:r>
        <w:t xml:space="preserve"> et al., 2020; </w:t>
      </w:r>
      <w:proofErr w:type="spellStart"/>
      <w:r>
        <w:t>Schölkopf</w:t>
      </w:r>
      <w:proofErr w:type="spellEnd"/>
      <w:r>
        <w:t xml:space="preserve"> et al., 2021; Storm et al., 2020). In response, causal machine learning (CML) methods recently have been developed. Unlike traditional prediction-oriented ML methods, CML focuses on identifying causal impacts of an event (in our context, an increase or decrease in the input application rate). The growing academic literature applying CML methods includes Richens et al. (2020), who pointed out that the inability of the traditional ML methods to identify cause and effect relationships between disease and patients’ characteristics could lead to misdiagnoses, and showed that CML-based diagnoses could improve the accuracy of prediction of diagnoses. In addition, Carbo-Valverde et al. (2020) used a CML to identify characteristics causing bank customers to adopt online banking services. </w:t>
      </w:r>
      <w:proofErr w:type="spellStart"/>
      <w:r>
        <w:t>Bozorgi</w:t>
      </w:r>
      <w:proofErr w:type="spellEnd"/>
      <w:r>
        <w:t xml:space="preserve"> et al. (2020) applied CML to study the mining processes.</w:t>
      </w:r>
    </w:p>
    <w:p w14:paraId="721C310C" w14:textId="443A0E01" w:rsidR="00610E93" w:rsidRDefault="002C086F">
      <w:pPr>
        <w:pStyle w:val="BodyText"/>
      </w:pPr>
      <w:r>
        <w:t xml:space="preserve">In the following, we improve the accuracy of estimating site-specific economically optimal N fertilization rates (EONRs) by applying Wager and </w:t>
      </w:r>
      <w:proofErr w:type="spellStart"/>
      <w:r>
        <w:t>Athey</w:t>
      </w:r>
      <w:proofErr w:type="spellEnd"/>
      <w:r>
        <w:t xml:space="preserve"> (2018)’s and </w:t>
      </w:r>
      <w:proofErr w:type="spellStart"/>
      <w:r>
        <w:t>Athey</w:t>
      </w:r>
      <w:proofErr w:type="spellEnd"/>
      <w:r>
        <w:t xml:space="preserve"> and </w:t>
      </w:r>
      <w:proofErr w:type="spellStart"/>
      <w:r>
        <w:t>Imbens</w:t>
      </w:r>
      <w:proofErr w:type="spellEnd"/>
      <w:r>
        <w:t xml:space="preserve"> (2016)’s Causal Forest (CF) CML method to identify causality in the highly complex biological process of yield response to </w:t>
      </w:r>
      <w:proofErr w:type="spellStart"/>
      <w:r>
        <w:t>N</w:t>
      </w:r>
      <w:proofErr w:type="spellEnd"/>
      <w:r>
        <w:t xml:space="preserve"> application rates in the presence of varying crop field characteristics (e.g., soil organic matter content).</w:t>
      </w:r>
      <w:ins w:id="1" w:author="Taro Mieno [2]" w:date="2021-11-08T12:21:00Z">
        <w:r w:rsidR="00761529">
          <w:t xml:space="preserve"> </w:t>
        </w:r>
      </w:ins>
      <w:del w:id="2" w:author="Taro Mieno [2]" w:date="2021-11-08T12:21:00Z">
        <w:r w:rsidDel="00761529">
          <w:delText xml:space="preserve"> We propose two potential variants of CF-based methods of estimating binary treatment effects based on several input application rates used in the experiment. </w:delText>
        </w:r>
      </w:del>
      <w:r>
        <w:t xml:space="preserve">We compare the performances of our </w:t>
      </w:r>
      <w:del w:id="3" w:author="Taro Mieno [2]" w:date="2021-11-08T12:21:00Z">
        <w:r w:rsidDel="00761529">
          <w:delText>“</w:delText>
        </w:r>
      </w:del>
      <w:r>
        <w:t>CF-base</w:t>
      </w:r>
      <w:ins w:id="4" w:author="Taro Mieno [2]" w:date="2021-11-08T12:21:00Z">
        <w:r w:rsidR="00761529">
          <w:t>d</w:t>
        </w:r>
      </w:ins>
      <w:del w:id="5" w:author="Taro Mieno [2]" w:date="2021-11-08T12:21:00Z">
        <w:r w:rsidDel="00761529">
          <w:delText>”</w:delText>
        </w:r>
      </w:del>
      <w:r>
        <w:t xml:space="preserve"> </w:t>
      </w:r>
      <w:ins w:id="6" w:author="Taro Mieno [2]" w:date="2021-11-08T12:21:00Z">
        <w:r w:rsidR="00761529">
          <w:t xml:space="preserve">approach </w:t>
        </w:r>
      </w:ins>
      <w:del w:id="7" w:author="Taro Mieno [2]" w:date="2021-11-08T12:21:00Z">
        <w:r w:rsidDel="00761529">
          <w:delText xml:space="preserve">and “CF-stepwise” </w:delText>
        </w:r>
      </w:del>
      <w:r>
        <w:t xml:space="preserve">to </w:t>
      </w:r>
      <w:del w:id="8" w:author="Taro Mieno [2]" w:date="2021-11-08T12:22:00Z">
        <w:r w:rsidDel="00761529">
          <w:delText xml:space="preserve">the currently widely accepted </w:delText>
        </w:r>
      </w:del>
      <w:r>
        <w:t>Random Forest (RF), Boosted Random Forest (BRF), and Convolutional Neural Network (CNN)</w:t>
      </w:r>
      <w:ins w:id="9" w:author="Taro Mieno [2]" w:date="2021-11-08T12:22:00Z">
        <w:r w:rsidR="00761529">
          <w:t>, which are</w:t>
        </w:r>
      </w:ins>
      <w:r>
        <w:t xml:space="preserve"> </w:t>
      </w:r>
      <w:ins w:id="10" w:author="Taro Mieno [2]" w:date="2021-11-08T12:22:00Z">
        <w:r w:rsidR="00761529">
          <w:t xml:space="preserve">widely accepted </w:t>
        </w:r>
      </w:ins>
      <w:r>
        <w:t>ML methods. We also test how yield prediction performance is related to EONR prediction pe</w:t>
      </w:r>
      <w:bookmarkStart w:id="11" w:name="_GoBack"/>
      <w:bookmarkEnd w:id="11"/>
      <w:r>
        <w:t xml:space="preserve">rformance. We use </w:t>
      </w:r>
      <w:r>
        <w:lastRenderedPageBreak/>
        <w:t>Monte Carlo simulations in which yield and soil/field characteristics datasets are synthetically generated. It is important to note that because the real-world “true” EOIR cannot be measured, real-world data cannot be used to test the accuracy of statistical methods estimating EOIRs. This important difference contrasts starkly with yield prediction, since actual yields can be ground-</w:t>
      </w:r>
      <w:proofErr w:type="spellStart"/>
      <w:r>
        <w:t>truthed</w:t>
      </w:r>
      <w:proofErr w:type="spellEnd"/>
      <w:r>
        <w:t>.</w:t>
      </w:r>
    </w:p>
    <w:p w14:paraId="3E929464" w14:textId="77777777" w:rsidR="00610E93" w:rsidRDefault="002C086F">
      <w:pPr>
        <w:pStyle w:val="BodyText"/>
      </w:pPr>
      <w:r>
        <w:t xml:space="preserve">Our simulation results reveal that CF-based approaches provide superior performance in site-specific EOIR estimation. We also demonstrate that a method’s </w:t>
      </w:r>
      <w:proofErr w:type="spellStart"/>
      <w:r>
        <w:t>yeidl</w:t>
      </w:r>
      <w:proofErr w:type="spellEnd"/>
      <w:r>
        <w:t xml:space="preserve"> prediction accuracy is not a good indicator of its EOIR estimation accuracy.</w:t>
      </w:r>
    </w:p>
    <w:p w14:paraId="1853A40F" w14:textId="77777777" w:rsidR="00610E93" w:rsidRDefault="002C086F">
      <w:pPr>
        <w:pStyle w:val="Heading1"/>
      </w:pPr>
      <w:bookmarkStart w:id="12" w:name="X44a3e18fbfc54edaac2a9ab0e216b3dedc7c53b"/>
      <w:bookmarkEnd w:id="0"/>
      <w:r>
        <w:t>Predicting Yield vs. Predicting Changes in Yield in Response to Changes in Input Management</w:t>
      </w:r>
    </w:p>
    <w:p w14:paraId="5BC9A438" w14:textId="77777777" w:rsidR="00610E93" w:rsidRDefault="002C086F">
      <w:pPr>
        <w:pStyle w:val="FirstParagraph"/>
      </w:pPr>
      <w:proofErr w:type="gramStart"/>
      <w:r>
        <w:t>Next</w:t>
      </w:r>
      <w:proofErr w:type="gramEnd"/>
      <w:r>
        <w:t xml:space="preserve"> we describe the fundamental information necessary to identify EOIR: the site-specific treatment effect of input application on yield. We then describe the causal forest method in detail and show how it is particularly suitable to obtain the fundamental information, while contrasting it to more traditional prediction-oriented ML methods, such as RF, BRF, and CNN.</w:t>
      </w:r>
    </w:p>
    <w:p w14:paraId="61ADF134" w14:textId="77777777" w:rsidR="00610E93" w:rsidRDefault="002C086F">
      <w:pPr>
        <w:pStyle w:val="Heading2"/>
      </w:pPr>
      <w:bookmarkStart w:id="13" w:name="a-simple-profit-maximization-problem"/>
      <w:r>
        <w:t>A Simple Profit-maximization Problem</w:t>
      </w:r>
    </w:p>
    <w:p w14:paraId="690B3134" w14:textId="77777777" w:rsidR="00610E93" w:rsidRDefault="002C086F">
      <w:pPr>
        <w:pStyle w:val="FirstParagraph"/>
      </w:pPr>
      <w:r>
        <w:t xml:space="preserve">Letting </w:t>
      </w:r>
      <m:oMath>
        <m:r>
          <w:rPr>
            <w:rFonts w:ascii="Cambria Math" w:hAnsi="Cambria Math"/>
          </w:rPr>
          <m:t>p</m:t>
        </m:r>
      </m:oMath>
      <w:r>
        <w:t xml:space="preserve"> be the price that a producer receives for a unit of a crop, </w:t>
      </w:r>
      <m:oMath>
        <m:r>
          <w:rPr>
            <w:rFonts w:ascii="Cambria Math" w:hAnsi="Cambria Math"/>
          </w:rPr>
          <m:t>w</m:t>
        </m:r>
      </m:oMath>
      <w:r>
        <w:t xml:space="preserve"> be the per-unit price paid for a unit of an input, </w:t>
      </w:r>
      <m:oMath>
        <m:r>
          <w:rPr>
            <w:rFonts w:ascii="Cambria Math" w:hAnsi="Cambria Math"/>
          </w:rPr>
          <m:t>OC</m:t>
        </m:r>
      </m:oMath>
      <w:r>
        <w:t xml:space="preserve"> represent other costs of production, and </w:t>
      </w:r>
      <m:oMath>
        <m:r>
          <w:rPr>
            <w:rFonts w:ascii="Cambria Math" w:hAnsi="Cambria Math"/>
          </w:rPr>
          <m:t>y</m:t>
        </m:r>
        <m:r>
          <m:rPr>
            <m:sty m:val="p"/>
          </m:rPr>
          <w:rPr>
            <w:rFonts w:ascii="Cambria Math" w:hAnsi="Cambria Math"/>
          </w:rPr>
          <m:t>=</m:t>
        </m:r>
        <m:r>
          <w:rPr>
            <w:rFonts w:ascii="Cambria Math" w:hAnsi="Cambria Math"/>
          </w:rPr>
          <m:t>f</m:t>
        </m:r>
        <m:d>
          <m:dPr>
            <m:ctrlPr>
              <w:rPr>
                <w:rFonts w:ascii="Cambria Math" w:hAnsi="Cambria Math"/>
              </w:rPr>
            </m:ctrlPr>
          </m:dPr>
          <m:e>
            <m:r>
              <w:rPr>
                <w:rFonts w:ascii="Cambria Math" w:hAnsi="Cambria Math"/>
              </w:rPr>
              <m:t>I</m:t>
            </m:r>
            <m:r>
              <m:rPr>
                <m:sty m:val="p"/>
              </m:rPr>
              <w:rPr>
                <w:rFonts w:ascii="Cambria Math" w:hAnsi="Cambria Math"/>
              </w:rPr>
              <m:t>,</m:t>
            </m:r>
            <m:r>
              <m:rPr>
                <m:sty m:val="b"/>
              </m:rPr>
              <w:rPr>
                <w:rFonts w:ascii="Cambria Math" w:hAnsi="Cambria Math"/>
              </w:rPr>
              <m:t>c</m:t>
            </m:r>
          </m:e>
        </m:d>
      </m:oMath>
      <w:r>
        <w:t xml:space="preserve"> the relationship describing crop yield depends on the input application rate </w:t>
      </w:r>
      <m:oMath>
        <m:r>
          <w:rPr>
            <w:rFonts w:ascii="Cambria Math" w:hAnsi="Cambria Math"/>
          </w:rPr>
          <m:t>I</m:t>
        </m:r>
      </m:oMath>
      <w:r>
        <w:t xml:space="preserve"> and a vector of field characteristics variables </w:t>
      </w:r>
      <m:oMath>
        <m:r>
          <m:rPr>
            <m:sty m:val="b"/>
          </m:rPr>
          <w:rPr>
            <w:rFonts w:ascii="Cambria Math" w:hAnsi="Cambria Math"/>
          </w:rPr>
          <m:t>c</m:t>
        </m:r>
      </m:oMath>
      <w:r>
        <w:t xml:space="preserve">, a simple model of producer behavior assumes that the producer chooses a level of </w:t>
      </w:r>
      <m:oMath>
        <m:r>
          <w:rPr>
            <w:rFonts w:ascii="Cambria Math" w:hAnsi="Cambria Math"/>
          </w:rPr>
          <m:t>I</m:t>
        </m:r>
      </m:oMath>
      <w:r>
        <w:t xml:space="preserve"> to maximize profits (revenues minus costs):</w:t>
      </w:r>
    </w:p>
    <w:p w14:paraId="6D6B8582" w14:textId="77777777" w:rsidR="00610E93" w:rsidRDefault="00BE18DE">
      <w:pPr>
        <w:pStyle w:val="BodyText"/>
      </w:pPr>
      <m:oMathPara>
        <m:oMathParaPr>
          <m:jc m:val="center"/>
        </m:oMathParaPr>
        <m:oMath>
          <m:limLow>
            <m:limLowPr>
              <m:ctrlPr>
                <w:rPr>
                  <w:rFonts w:ascii="Cambria Math" w:hAnsi="Cambria Math"/>
                </w:rPr>
              </m:ctrlPr>
            </m:limLowPr>
            <m:e>
              <m:r>
                <w:rPr>
                  <w:rFonts w:ascii="Cambria Math" w:hAnsi="Cambria Math"/>
                </w:rPr>
                <m:t>max</m:t>
              </m:r>
            </m:e>
            <m:lim>
              <m:r>
                <m:rPr>
                  <m:sty m:val="p"/>
                </m:rPr>
                <w:rPr>
                  <w:rFonts w:ascii="Cambria Math" w:hAnsi="Cambria Math"/>
                </w:rPr>
                <m:t>I</m:t>
              </m:r>
            </m:lim>
          </m:limLow>
          <m:r>
            <w:rPr>
              <w:rFonts w:ascii="Cambria Math" w:hAnsi="Cambria Math"/>
            </w:rPr>
            <m:t> pf</m:t>
          </m:r>
          <m:d>
            <m:dPr>
              <m:ctrlPr>
                <w:rPr>
                  <w:rFonts w:ascii="Cambria Math" w:hAnsi="Cambria Math"/>
                </w:rPr>
              </m:ctrlPr>
            </m:dPr>
            <m:e>
              <m:r>
                <w:rPr>
                  <w:rFonts w:ascii="Cambria Math" w:hAnsi="Cambria Math"/>
                </w:rPr>
                <m:t>I</m:t>
              </m:r>
              <m:r>
                <m:rPr>
                  <m:sty m:val="p"/>
                </m:rPr>
                <w:rPr>
                  <w:rFonts w:ascii="Cambria Math" w:hAnsi="Cambria Math"/>
                </w:rPr>
                <m:t>,</m:t>
              </m:r>
              <m:r>
                <m:rPr>
                  <m:sty m:val="b"/>
                </m:rPr>
                <w:rPr>
                  <w:rFonts w:ascii="Cambria Math" w:hAnsi="Cambria Math"/>
                </w:rPr>
                <m:t>c</m:t>
              </m:r>
            </m:e>
          </m:d>
          <m:r>
            <m:rPr>
              <m:sty m:val="p"/>
            </m:rPr>
            <w:rPr>
              <w:rFonts w:ascii="Cambria Math" w:hAnsi="Cambria Math"/>
            </w:rPr>
            <m:t>-</m:t>
          </m:r>
          <m:r>
            <w:rPr>
              <w:rFonts w:ascii="Cambria Math" w:hAnsi="Cambria Math"/>
            </w:rPr>
            <m:t>wI</m:t>
          </m:r>
          <m:r>
            <m:rPr>
              <m:sty m:val="p"/>
            </m:rPr>
            <w:rPr>
              <w:rFonts w:ascii="Cambria Math" w:hAnsi="Cambria Math"/>
            </w:rPr>
            <m:t>-</m:t>
          </m:r>
          <m:r>
            <w:rPr>
              <w:rFonts w:ascii="Cambria Math" w:hAnsi="Cambria Math"/>
            </w:rPr>
            <m:t>OC</m:t>
          </m:r>
          <m:r>
            <m:rPr>
              <m:sty m:val="p"/>
            </m:rPr>
            <w:rPr>
              <w:rFonts w:ascii="Cambria Math" w:hAnsi="Cambria Math"/>
            </w:rPr>
            <m:t>.</m:t>
          </m:r>
          <m:r>
            <w:rPr>
              <w:rFonts w:ascii="Cambria Math" w:hAnsi="Cambria Math"/>
            </w:rPr>
            <m:t>  </m:t>
          </m:r>
          <m:d>
            <m:dPr>
              <m:ctrlPr>
                <w:rPr>
                  <w:rFonts w:ascii="Cambria Math" w:hAnsi="Cambria Math"/>
                </w:rPr>
              </m:ctrlPr>
            </m:dPr>
            <m:e>
              <m:r>
                <w:rPr>
                  <w:rFonts w:ascii="Cambria Math" w:hAnsi="Cambria Math"/>
                </w:rPr>
                <m:t>1</m:t>
              </m:r>
            </m:e>
          </m:d>
        </m:oMath>
      </m:oMathPara>
    </w:p>
    <w:p w14:paraId="50EDC276" w14:textId="77777777" w:rsidR="00610E93" w:rsidRDefault="002C086F">
      <w:pPr>
        <w:pStyle w:val="FirstParagraph"/>
      </w:pPr>
      <w:r>
        <w:t xml:space="preserve">Elementary calculus shows that the necessary condition for maximization is, that </w:t>
      </w:r>
      <m:oMath>
        <m:r>
          <m:rPr>
            <m:sty m:val="p"/>
          </m:rPr>
          <w:rPr>
            <w:rFonts w:ascii="Cambria Math" w:hAnsi="Cambria Math"/>
          </w:rPr>
          <m:t>∂</m:t>
        </m:r>
        <m:r>
          <w:rPr>
            <w:rFonts w:ascii="Cambria Math" w:hAnsi="Cambria Math"/>
          </w:rPr>
          <m:t>f</m:t>
        </m:r>
        <m:d>
          <m:dPr>
            <m:ctrlPr>
              <w:rPr>
                <w:rFonts w:ascii="Cambria Math" w:hAnsi="Cambria Math"/>
              </w:rPr>
            </m:ctrlPr>
          </m:dPr>
          <m:e>
            <m:r>
              <w:rPr>
                <w:rFonts w:ascii="Cambria Math" w:hAnsi="Cambria Math"/>
              </w:rPr>
              <m:t>I</m:t>
            </m:r>
            <m:r>
              <m:rPr>
                <m:sty m:val="p"/>
              </m:rPr>
              <w:rPr>
                <w:rFonts w:ascii="Cambria Math" w:hAnsi="Cambria Math"/>
              </w:rPr>
              <m:t>,</m:t>
            </m:r>
            <m:r>
              <m:rPr>
                <m:sty m:val="b"/>
              </m:rPr>
              <w:rPr>
                <w:rFonts w:ascii="Cambria Math" w:hAnsi="Cambria Math"/>
              </w:rPr>
              <m:t>c</m:t>
            </m:r>
          </m:e>
        </m:d>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w</m:t>
        </m:r>
        <m:r>
          <m:rPr>
            <m:sty m:val="p"/>
          </m:rPr>
          <w:rPr>
            <w:rFonts w:ascii="Cambria Math" w:hAnsi="Cambria Math"/>
          </w:rPr>
          <m:t>=</m:t>
        </m:r>
        <m:r>
          <w:rPr>
            <w:rFonts w:ascii="Cambria Math" w:hAnsi="Cambria Math"/>
          </w:rPr>
          <m:t>0</m:t>
        </m:r>
      </m:oMath>
      <w:r>
        <w:t>, which can be rearranged as,</w:t>
      </w:r>
    </w:p>
    <w:p w14:paraId="4C4A1AFC" w14:textId="77777777" w:rsidR="00610E93" w:rsidRDefault="00BE18DE">
      <w:pPr>
        <w:pStyle w:val="BodyText"/>
      </w:pPr>
      <m:oMathPara>
        <m:oMathParaPr>
          <m:jc m:val="center"/>
        </m:oMathParaPr>
        <m:oMath>
          <m:f>
            <m:fPr>
              <m:ctrlPr>
                <w:rPr>
                  <w:rFonts w:ascii="Cambria Math" w:hAnsi="Cambria Math"/>
                </w:rPr>
              </m:ctrlPr>
            </m:fPr>
            <m:num>
              <m:r>
                <m:rPr>
                  <m:sty m:val="p"/>
                </m:rPr>
                <w:rPr>
                  <w:rFonts w:ascii="Cambria Math" w:hAnsi="Cambria Math"/>
                </w:rPr>
                <m:t>∂</m:t>
              </m:r>
              <m:r>
                <w:rPr>
                  <w:rFonts w:ascii="Cambria Math" w:hAnsi="Cambria Math"/>
                </w:rPr>
                <m:t>f</m:t>
              </m:r>
              <m:d>
                <m:dPr>
                  <m:ctrlPr>
                    <w:rPr>
                      <w:rFonts w:ascii="Cambria Math" w:hAnsi="Cambria Math"/>
                    </w:rPr>
                  </m:ctrlPr>
                </m:dPr>
                <m:e>
                  <m:r>
                    <w:rPr>
                      <w:rFonts w:ascii="Cambria Math" w:hAnsi="Cambria Math"/>
                    </w:rPr>
                    <m:t>I</m:t>
                  </m:r>
                  <m:r>
                    <m:rPr>
                      <m:sty m:val="p"/>
                    </m:rPr>
                    <w:rPr>
                      <w:rFonts w:ascii="Cambria Math" w:hAnsi="Cambria Math"/>
                    </w:rPr>
                    <m:t>,</m:t>
                  </m:r>
                  <m:r>
                    <m:rPr>
                      <m:sty m:val="b"/>
                    </m:rPr>
                    <w:rPr>
                      <w:rFonts w:ascii="Cambria Math" w:hAnsi="Cambria Math"/>
                    </w:rPr>
                    <m:t>c</m:t>
                  </m:r>
                </m:e>
              </m:d>
            </m:num>
            <m:den>
              <m:r>
                <m:rPr>
                  <m:sty m:val="p"/>
                </m:rPr>
                <w:rPr>
                  <w:rFonts w:ascii="Cambria Math" w:hAnsi="Cambria Math"/>
                </w:rPr>
                <m:t>∂</m:t>
              </m:r>
              <m:r>
                <w:rPr>
                  <w:rFonts w:ascii="Cambria Math" w:hAnsi="Cambria Math"/>
                </w:rPr>
                <m:t>I</m:t>
              </m:r>
            </m:den>
          </m:f>
          <m:r>
            <m:rPr>
              <m:sty m:val="p"/>
            </m:rPr>
            <w:rPr>
              <w:rFonts w:ascii="Cambria Math" w:hAnsi="Cambria Math"/>
            </w:rPr>
            <m:t>=</m:t>
          </m:r>
          <m:f>
            <m:fPr>
              <m:ctrlPr>
                <w:rPr>
                  <w:rFonts w:ascii="Cambria Math" w:hAnsi="Cambria Math"/>
                </w:rPr>
              </m:ctrlPr>
            </m:fPr>
            <m:num>
              <m:r>
                <w:rPr>
                  <w:rFonts w:ascii="Cambria Math" w:hAnsi="Cambria Math"/>
                </w:rPr>
                <m:t>w</m:t>
              </m:r>
            </m:num>
            <m:den>
              <m:r>
                <w:rPr>
                  <w:rFonts w:ascii="Cambria Math" w:hAnsi="Cambria Math"/>
                </w:rPr>
                <m:t>p</m:t>
              </m:r>
            </m:den>
          </m:f>
          <m:r>
            <m:rPr>
              <m:sty m:val="p"/>
            </m:rPr>
            <w:rPr>
              <w:rFonts w:ascii="Cambria Math" w:hAnsi="Cambria Math"/>
            </w:rPr>
            <m:t>.</m:t>
          </m:r>
          <m:r>
            <w:rPr>
              <w:rFonts w:ascii="Cambria Math" w:hAnsi="Cambria Math"/>
            </w:rPr>
            <m:t>  </m:t>
          </m:r>
          <m:d>
            <m:dPr>
              <m:ctrlPr>
                <w:rPr>
                  <w:rFonts w:ascii="Cambria Math" w:hAnsi="Cambria Math"/>
                </w:rPr>
              </m:ctrlPr>
            </m:dPr>
            <m:e>
              <m:r>
                <w:rPr>
                  <w:rFonts w:ascii="Cambria Math" w:hAnsi="Cambria Math"/>
                </w:rPr>
                <m:t>2</m:t>
              </m:r>
            </m:e>
          </m:d>
        </m:oMath>
      </m:oMathPara>
    </w:p>
    <w:p w14:paraId="51FA0186" w14:textId="77777777" w:rsidR="00610E93" w:rsidRDefault="002C086F">
      <w:pPr>
        <w:pStyle w:val="FirstParagraph"/>
      </w:pPr>
      <w:r>
        <w:t xml:space="preserve">Eq. (2) states that the necessary elements of the information needed for profit maximization are the input price, the output price, and the partial derivative of the yield function with respect to the input. While knowledge of the yield function </w:t>
      </w:r>
      <m:oMath>
        <m:r>
          <w:rPr>
            <w:rFonts w:ascii="Cambria Math" w:hAnsi="Cambria Math"/>
          </w:rPr>
          <m:t>f</m:t>
        </m:r>
        <m:d>
          <m:dPr>
            <m:ctrlPr>
              <w:rPr>
                <w:rFonts w:ascii="Cambria Math" w:hAnsi="Cambria Math"/>
              </w:rPr>
            </m:ctrlPr>
          </m:dPr>
          <m:e>
            <m:r>
              <w:rPr>
                <w:rFonts w:ascii="Cambria Math" w:hAnsi="Cambria Math"/>
              </w:rPr>
              <m:t>I</m:t>
            </m:r>
            <m:r>
              <m:rPr>
                <m:sty m:val="p"/>
              </m:rPr>
              <w:rPr>
                <w:rFonts w:ascii="Cambria Math" w:hAnsi="Cambria Math"/>
              </w:rPr>
              <m:t>,</m:t>
            </m:r>
            <m:r>
              <m:rPr>
                <m:sty m:val="b"/>
              </m:rPr>
              <w:rPr>
                <w:rFonts w:ascii="Cambria Math" w:hAnsi="Cambria Math"/>
              </w:rPr>
              <m:t>c</m:t>
            </m:r>
          </m:e>
        </m:d>
      </m:oMath>
      <w:r>
        <w:t xml:space="preserve"> in Eq. (1)) is sufficient to solve the maximization problem above (since its derivative can be calculated), the condition Eq. (2)) shows that that it is not a necessary condition; rather, knowing the function’s partial derivative is necessary. In the following, we discuss a method of using Causal Forest methods that can provide statistical advantages to the estimation of economically optimal input application rates because it is built to estimate approximations of the derivative </w:t>
      </w:r>
      <m:oMath>
        <m:r>
          <m:rPr>
            <m:sty m:val="p"/>
          </m:rPr>
          <w:rPr>
            <w:rFonts w:ascii="Cambria Math" w:hAnsi="Cambria Math"/>
          </w:rPr>
          <m:t>∂</m:t>
        </m:r>
        <m:r>
          <w:rPr>
            <w:rFonts w:ascii="Cambria Math" w:hAnsi="Cambria Math"/>
          </w:rPr>
          <m:t>f</m:t>
        </m:r>
        <m:r>
          <m:rPr>
            <m:sty m:val="p"/>
          </m:rPr>
          <w:rPr>
            <w:rFonts w:ascii="Cambria Math" w:hAnsi="Cambria Math"/>
          </w:rPr>
          <m:t>/∂</m:t>
        </m:r>
        <m:r>
          <w:rPr>
            <w:rFonts w:ascii="Cambria Math" w:hAnsi="Cambria Math"/>
          </w:rPr>
          <m:t>I</m:t>
        </m:r>
      </m:oMath>
      <w:r>
        <w:t xml:space="preserve">, and not the yield function </w:t>
      </w:r>
      <m:oMath>
        <m:r>
          <w:rPr>
            <w:rFonts w:ascii="Cambria Math" w:hAnsi="Cambria Math"/>
          </w:rPr>
          <m:t>f</m:t>
        </m:r>
      </m:oMath>
      <w:r>
        <w:t xml:space="preserve"> itself.</w:t>
      </w:r>
    </w:p>
    <w:p w14:paraId="7F19528F" w14:textId="77777777" w:rsidR="00610E93" w:rsidRDefault="002C086F">
      <w:pPr>
        <w:pStyle w:val="Heading2"/>
      </w:pPr>
      <w:bookmarkStart w:id="14" w:name="estimating-eoir-and-treatment-effects"/>
      <w:bookmarkEnd w:id="13"/>
      <w:r>
        <w:lastRenderedPageBreak/>
        <w:t>Estimating EOIR and Treatment Effects</w:t>
      </w:r>
    </w:p>
    <w:p w14:paraId="098132D6" w14:textId="77777777" w:rsidR="00610E93" w:rsidRDefault="002C086F">
      <w:pPr>
        <w:pStyle w:val="FirstParagraph"/>
      </w:pPr>
      <w:r>
        <w:t xml:space="preserve">Recent papers using ML methods to estimate the effectiveness of various agricultural input management strategies have based their analyses on estimates of a yield function, </w:t>
      </w:r>
      <m:oMath>
        <m:r>
          <w:rPr>
            <w:rFonts w:ascii="Cambria Math" w:hAnsi="Cambria Math"/>
          </w:rPr>
          <m:t>f</m:t>
        </m:r>
        <m:d>
          <m:dPr>
            <m:ctrlPr>
              <w:rPr>
                <w:rFonts w:ascii="Cambria Math" w:hAnsi="Cambria Math"/>
              </w:rPr>
            </m:ctrlPr>
          </m:dPr>
          <m:e>
            <m:r>
              <w:rPr>
                <w:rFonts w:ascii="Cambria Math" w:hAnsi="Cambria Math"/>
              </w:rPr>
              <m:t>I</m:t>
            </m:r>
            <m:r>
              <m:rPr>
                <m:sty m:val="p"/>
              </m:rPr>
              <w:rPr>
                <w:rFonts w:ascii="Cambria Math" w:hAnsi="Cambria Math"/>
              </w:rPr>
              <m:t>,</m:t>
            </m:r>
            <m:r>
              <m:rPr>
                <m:sty m:val="b"/>
              </m:rPr>
              <w:rPr>
                <w:rFonts w:ascii="Cambria Math" w:hAnsi="Cambria Math"/>
              </w:rPr>
              <m:t>c</m:t>
            </m:r>
          </m:e>
        </m:d>
      </m:oMath>
      <w:r>
        <w:t xml:space="preserve"> (e.g., Krause et al. (2020); Barbosa et al. (2020); Grant Gardner (2021)). In following, we present a Causal Forest methodology that does not rely on estimation of how the level of yield depends on the input application rate </w:t>
      </w:r>
      <m:oMath>
        <m:r>
          <w:rPr>
            <w:rFonts w:ascii="Cambria Math" w:hAnsi="Cambria Math"/>
          </w:rPr>
          <m:t>I</m:t>
        </m:r>
      </m:oMath>
      <w:r>
        <w:t xml:space="preserve">, but but rather relies on a discrete version of Eq. (2), examining the discrete changes in yield that result from discrete </w:t>
      </w:r>
      <w:r>
        <w:rPr>
          <w:i/>
          <w:iCs/>
        </w:rPr>
        <w:t>changes</w:t>
      </w:r>
      <w:r>
        <w:t xml:space="preserve"> in the input application rate </w:t>
      </w:r>
      <m:oMath>
        <m:r>
          <w:rPr>
            <w:rFonts w:ascii="Cambria Math" w:hAnsi="Cambria Math"/>
          </w:rPr>
          <m:t>I</m:t>
        </m:r>
      </m:oMath>
      <w:r>
        <w:t>.</w:t>
      </w:r>
    </w:p>
    <w:p w14:paraId="3C87EB06" w14:textId="77777777" w:rsidR="00610E93" w:rsidRDefault="002C086F">
      <w:pPr>
        <w:pStyle w:val="BodyText"/>
      </w:pPr>
      <w:r>
        <w:t xml:space="preserve">Consider an increasing ordering of input application rates </w:t>
      </w:r>
      <m:oMath>
        <m:sSub>
          <m:sSubPr>
            <m:ctrlPr>
              <w:rPr>
                <w:rFonts w:ascii="Cambria Math" w:hAnsi="Cambria Math"/>
              </w:rPr>
            </m:ctrlPr>
          </m:sSubPr>
          <m:e>
            <m:r>
              <w:rPr>
                <w:rFonts w:ascii="Cambria Math" w:hAnsi="Cambria Math"/>
              </w:rPr>
              <m:t>I</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K</m:t>
            </m:r>
          </m:sub>
        </m:sSub>
      </m:oMath>
      <w:r>
        <w:t xml:space="preserve">. Among these K rates, for a generic site </w:t>
      </w:r>
      <m:oMath>
        <m:r>
          <w:rPr>
            <w:rFonts w:ascii="Cambria Math" w:hAnsi="Cambria Math"/>
          </w:rPr>
          <m:t>i</m:t>
        </m:r>
      </m:oMath>
      <w:r>
        <w:t xml:space="preserve"> a specific EOIR can be ident</w:t>
      </w:r>
      <w:proofErr w:type="spellStart"/>
      <w:r>
        <w:t>ified</w:t>
      </w:r>
      <w:proofErr w:type="spellEnd"/>
      <w:r>
        <w:t xml:space="preserve"> if the </w:t>
      </w:r>
      <w:r>
        <w:rPr>
          <w:i/>
          <w:iCs/>
        </w:rPr>
        <w:t>treatment effect</w:t>
      </w:r>
      <w:r>
        <w:t xml:space="preserve"> function </w:t>
      </w:r>
      <m:oMath>
        <m:r>
          <w:rPr>
            <w:rFonts w:ascii="Cambria Math" w:hAnsi="Cambria Math"/>
          </w:rPr>
          <m:t>Δ</m:t>
        </m:r>
        <m:sSub>
          <m:sSubPr>
            <m:ctrlPr>
              <w:rPr>
                <w:rFonts w:ascii="Cambria Math" w:hAnsi="Cambria Math"/>
              </w:rPr>
            </m:ctrlPr>
          </m:sSubPr>
          <m:e>
            <m:r>
              <w:rPr>
                <w:rFonts w:ascii="Cambria Math" w:hAnsi="Cambria Math"/>
              </w:rPr>
              <m:t>y</m:t>
            </m:r>
          </m:e>
          <m:sub>
            <m:r>
              <w:rPr>
                <w:rFonts w:ascii="Cambria Math" w:hAnsi="Cambria Math"/>
              </w:rPr>
              <m:t>i</m:t>
            </m:r>
          </m:sub>
        </m:sSub>
        <m:d>
          <m:dPr>
            <m:ctrlPr>
              <w:rPr>
                <w:rFonts w:ascii="Cambria Math" w:hAnsi="Cambria Math"/>
              </w:rPr>
            </m:ctrlPr>
          </m:dPr>
          <m:e>
            <m:sSub>
              <m:sSubPr>
                <m:ctrlPr>
                  <w:rPr>
                    <w:rFonts w:ascii="Cambria Math" w:hAnsi="Cambria Math"/>
                  </w:rPr>
                </m:ctrlPr>
              </m:sSubPr>
              <m:e>
                <m:r>
                  <w:rPr>
                    <w:rFonts w:ascii="Cambria Math" w:hAnsi="Cambria Math"/>
                  </w:rPr>
                  <m:t>I</m:t>
                </m:r>
              </m:e>
              <m:sub>
                <m:r>
                  <w:rPr>
                    <w:rFonts w:ascii="Cambria Math" w:hAnsi="Cambria Math"/>
                  </w:rPr>
                  <m:t>k</m:t>
                </m:r>
                <m:r>
                  <m:rPr>
                    <m:sty m:val="p"/>
                  </m:rPr>
                  <w:rPr>
                    <w:rFonts w:ascii="Cambria Math" w:hAnsi="Cambria Math"/>
                  </w:rPr>
                  <m:t>+</m:t>
                </m:r>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k</m:t>
                </m:r>
              </m:sub>
            </m:sSub>
          </m:e>
        </m:d>
      </m:oMath>
      <w:r>
        <w:t xml:space="preserve"> is known. This function is defined as the discrete change in yield that results from a discrete change in the input level from </w:t>
      </w:r>
      <m:oMath>
        <m:sSub>
          <m:sSubPr>
            <m:ctrlPr>
              <w:rPr>
                <w:rFonts w:ascii="Cambria Math" w:hAnsi="Cambria Math"/>
              </w:rPr>
            </m:ctrlPr>
          </m:sSubPr>
          <m:e>
            <m:r>
              <w:rPr>
                <w:rFonts w:ascii="Cambria Math" w:hAnsi="Cambria Math"/>
              </w:rPr>
              <m:t>I</m:t>
            </m:r>
          </m:e>
          <m:sub>
            <m:r>
              <w:rPr>
                <w:rFonts w:ascii="Cambria Math" w:hAnsi="Cambria Math"/>
              </w:rPr>
              <m:t>k</m:t>
            </m:r>
          </m:sub>
        </m:sSub>
      </m:oMath>
      <w:r>
        <w:t xml:space="preserve"> to </w:t>
      </w:r>
      <m:oMath>
        <m:sSub>
          <m:sSubPr>
            <m:ctrlPr>
              <w:rPr>
                <w:rFonts w:ascii="Cambria Math" w:hAnsi="Cambria Math"/>
              </w:rPr>
            </m:ctrlPr>
          </m:sSubPr>
          <m:e>
            <m:r>
              <w:rPr>
                <w:rFonts w:ascii="Cambria Math" w:hAnsi="Cambria Math"/>
              </w:rPr>
              <m:t>I</m:t>
            </m:r>
          </m:e>
          <m:sub>
            <m:r>
              <w:rPr>
                <w:rFonts w:ascii="Cambria Math" w:hAnsi="Cambria Math"/>
              </w:rPr>
              <m:t>k</m:t>
            </m:r>
            <m:r>
              <m:rPr>
                <m:sty m:val="p"/>
              </m:rPr>
              <w:rPr>
                <w:rFonts w:ascii="Cambria Math" w:hAnsi="Cambria Math"/>
              </w:rPr>
              <m:t>+</m:t>
            </m:r>
            <m:r>
              <w:rPr>
                <w:rFonts w:ascii="Cambria Math" w:hAnsi="Cambria Math"/>
              </w:rPr>
              <m:t>1</m:t>
            </m:r>
          </m:sub>
        </m:sSub>
      </m:oMath>
      <w:r>
        <w:t>, and it depends on the characteristics at the site analyz</w:t>
      </w:r>
      <w:proofErr w:type="spellStart"/>
      <w:r>
        <w:t>ed</w:t>
      </w:r>
      <w:proofErr w:type="spellEnd"/>
      <w:r>
        <w:t>:</w:t>
      </w:r>
    </w:p>
    <w:p w14:paraId="45501042" w14:textId="77777777" w:rsidR="00610E93" w:rsidRDefault="002C086F">
      <w:pPr>
        <w:pStyle w:val="BodyText"/>
      </w:pPr>
      <m:oMathPara>
        <m:oMathParaPr>
          <m:jc m:val="center"/>
        </m:oMathParaPr>
        <m:oMath>
          <m:r>
            <w:rPr>
              <w:rFonts w:ascii="Cambria Math" w:hAnsi="Cambria Math"/>
            </w:rPr>
            <m:t>Δ</m:t>
          </m:r>
          <m:sSub>
            <m:sSubPr>
              <m:ctrlPr>
                <w:rPr>
                  <w:rFonts w:ascii="Cambria Math" w:hAnsi="Cambria Math"/>
                </w:rPr>
              </m:ctrlPr>
            </m:sSubPr>
            <m:e>
              <m:r>
                <w:rPr>
                  <w:rFonts w:ascii="Cambria Math" w:hAnsi="Cambria Math"/>
                </w:rPr>
                <m:t>y</m:t>
              </m:r>
            </m:e>
            <m:sub>
              <m:r>
                <w:rPr>
                  <w:rFonts w:ascii="Cambria Math" w:hAnsi="Cambria Math"/>
                </w:rPr>
                <m:t>i</m:t>
              </m:r>
            </m:sub>
          </m:sSub>
          <m:d>
            <m:dPr>
              <m:ctrlPr>
                <w:rPr>
                  <w:rFonts w:ascii="Cambria Math" w:hAnsi="Cambria Math"/>
                </w:rPr>
              </m:ctrlPr>
            </m:dPr>
            <m:e>
              <m:sSub>
                <m:sSubPr>
                  <m:ctrlPr>
                    <w:rPr>
                      <w:rFonts w:ascii="Cambria Math" w:hAnsi="Cambria Math"/>
                    </w:rPr>
                  </m:ctrlPr>
                </m:sSubPr>
                <m:e>
                  <m:r>
                    <w:rPr>
                      <w:rFonts w:ascii="Cambria Math" w:hAnsi="Cambria Math"/>
                    </w:rPr>
                    <m:t>I</m:t>
                  </m:r>
                </m:e>
                <m:sub>
                  <m:r>
                    <w:rPr>
                      <w:rFonts w:ascii="Cambria Math" w:hAnsi="Cambria Math"/>
                    </w:rPr>
                    <m:t>k</m:t>
                  </m:r>
                  <m:r>
                    <m:rPr>
                      <m:sty m:val="p"/>
                    </m:rPr>
                    <w:rPr>
                      <w:rFonts w:ascii="Cambria Math" w:hAnsi="Cambria Math"/>
                    </w:rPr>
                    <m:t>+</m:t>
                  </m:r>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k</m:t>
                  </m:r>
                </m:sub>
              </m:sSub>
            </m:e>
          </m:d>
          <m:r>
            <m:rPr>
              <m:sty m:val="p"/>
            </m:rPr>
            <w:rPr>
              <w:rFonts w:ascii="Cambria Math" w:hAnsi="Cambria Math"/>
            </w:rPr>
            <m:t>=</m:t>
          </m:r>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I</m:t>
                  </m:r>
                </m:e>
                <m:sub>
                  <m:r>
                    <w:rPr>
                      <w:rFonts w:ascii="Cambria Math" w:hAnsi="Cambria Math"/>
                    </w:rPr>
                    <m:t>k</m:t>
                  </m:r>
                  <m:r>
                    <m:rPr>
                      <m:sty m:val="p"/>
                    </m:rPr>
                    <w:rPr>
                      <w:rFonts w:ascii="Cambria Math" w:hAnsi="Cambria Math"/>
                    </w:rPr>
                    <m:t>+</m:t>
                  </m:r>
                  <m: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b"/>
                    </m:rPr>
                    <w:rPr>
                      <w:rFonts w:ascii="Cambria Math" w:hAnsi="Cambria Math"/>
                    </w:rPr>
                    <m:t>c</m:t>
                  </m:r>
                </m:e>
                <m:sub>
                  <m:r>
                    <m:rPr>
                      <m:sty m:val="b"/>
                    </m:rPr>
                    <w:rPr>
                      <w:rFonts w:ascii="Cambria Math" w:hAnsi="Cambria Math"/>
                    </w:rPr>
                    <m:t>i</m:t>
                  </m:r>
                </m:sub>
              </m:sSub>
            </m:e>
          </m:d>
          <m:r>
            <m:rPr>
              <m:sty m:val="p"/>
            </m:rPr>
            <w:rPr>
              <w:rFonts w:ascii="Cambria Math" w:hAnsi="Cambria Math"/>
            </w:rPr>
            <m:t>-</m:t>
          </m:r>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I</m:t>
                  </m:r>
                </m:e>
                <m:sub>
                  <m:r>
                    <w:rPr>
                      <w:rFonts w:ascii="Cambria Math" w:hAnsi="Cambria Math"/>
                    </w:rPr>
                    <m:t>k</m:t>
                  </m:r>
                </m:sub>
              </m:sSub>
              <m:r>
                <m:rPr>
                  <m:sty m:val="p"/>
                </m:rPr>
                <w:rPr>
                  <w:rFonts w:ascii="Cambria Math" w:hAnsi="Cambria Math"/>
                </w:rPr>
                <m:t>;</m:t>
              </m:r>
              <m:sSub>
                <m:sSubPr>
                  <m:ctrlPr>
                    <w:rPr>
                      <w:rFonts w:ascii="Cambria Math" w:hAnsi="Cambria Math"/>
                    </w:rPr>
                  </m:ctrlPr>
                </m:sSubPr>
                <m:e>
                  <m:r>
                    <m:rPr>
                      <m:sty m:val="b"/>
                    </m:rPr>
                    <w:rPr>
                      <w:rFonts w:ascii="Cambria Math" w:hAnsi="Cambria Math"/>
                    </w:rPr>
                    <m:t>c</m:t>
                  </m:r>
                </m:e>
                <m:sub>
                  <m:r>
                    <m:rPr>
                      <m:sty m:val="b"/>
                    </m:rPr>
                    <w:rPr>
                      <w:rFonts w:ascii="Cambria Math" w:hAnsi="Cambria Math"/>
                    </w:rPr>
                    <m:t>i</m:t>
                  </m:r>
                </m:sub>
              </m:sSub>
            </m:e>
          </m:d>
          <m:sSup>
            <m:sSupPr>
              <m:ctrlPr>
                <w:rPr>
                  <w:rFonts w:ascii="Cambria Math" w:hAnsi="Cambria Math"/>
                </w:rPr>
              </m:ctrlPr>
            </m:sSupPr>
            <m:e>
              <m:r>
                <w:rPr>
                  <w:rFonts w:ascii="Cambria Math" w:hAnsi="Cambria Math"/>
                </w:rPr>
                <m:t> </m:t>
              </m:r>
            </m:e>
            <m:sup>
              <m:r>
                <m:rPr>
                  <m:sty m:val="p"/>
                </m:rPr>
                <w:rPr>
                  <w:rFonts w:ascii="Cambria Math" w:hAnsi="Cambria Math"/>
                </w:rPr>
                <m:t>∀</m:t>
              </m:r>
            </m:sup>
          </m:sSup>
          <m:r>
            <w:rPr>
              <w:rFonts w:ascii="Cambria Math" w:hAnsi="Cambria Math"/>
            </w:rPr>
            <m:t>k</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1</m:t>
          </m:r>
        </m:oMath>
      </m:oMathPara>
    </w:p>
    <w:p w14:paraId="2B8C8DF8" w14:textId="77777777" w:rsidR="00610E93" w:rsidRDefault="002C086F">
      <w:pPr>
        <w:pStyle w:val="FirstParagraph"/>
      </w:pPr>
      <w:r>
        <w:t xml:space="preserve">Once treatment effects </w:t>
      </w:r>
      <m:oMath>
        <m:r>
          <w:rPr>
            <w:rFonts w:ascii="Cambria Math" w:hAnsi="Cambria Math"/>
          </w:rPr>
          <m:t>Δ</m:t>
        </m:r>
        <m:sSub>
          <m:sSubPr>
            <m:ctrlPr>
              <w:rPr>
                <w:rFonts w:ascii="Cambria Math" w:hAnsi="Cambria Math"/>
              </w:rPr>
            </m:ctrlPr>
          </m:sSubPr>
          <m:e>
            <m:r>
              <w:rPr>
                <w:rFonts w:ascii="Cambria Math" w:hAnsi="Cambria Math"/>
              </w:rPr>
              <m:t>y</m:t>
            </m:r>
          </m:e>
          <m:sub>
            <m:r>
              <w:rPr>
                <w:rFonts w:ascii="Cambria Math" w:hAnsi="Cambria Math"/>
              </w:rPr>
              <m:t>i</m:t>
            </m:r>
          </m:sub>
        </m:sSub>
        <m:d>
          <m:dPr>
            <m:ctrlPr>
              <w:rPr>
                <w:rFonts w:ascii="Cambria Math" w:hAnsi="Cambria Math"/>
              </w:rPr>
            </m:ctrlPr>
          </m:dPr>
          <m:e>
            <m:sSub>
              <m:sSubPr>
                <m:ctrlPr>
                  <w:rPr>
                    <w:rFonts w:ascii="Cambria Math" w:hAnsi="Cambria Math"/>
                  </w:rPr>
                </m:ctrlPr>
              </m:sSubPr>
              <m:e>
                <m:r>
                  <w:rPr>
                    <w:rFonts w:ascii="Cambria Math" w:hAnsi="Cambria Math"/>
                  </w:rPr>
                  <m:t>I</m:t>
                </m:r>
              </m:e>
              <m:sub>
                <m:r>
                  <w:rPr>
                    <w:rFonts w:ascii="Cambria Math" w:hAnsi="Cambria Math"/>
                  </w:rPr>
                  <m:t>k</m:t>
                </m:r>
                <m:r>
                  <m:rPr>
                    <m:sty m:val="p"/>
                  </m:rPr>
                  <w:rPr>
                    <w:rFonts w:ascii="Cambria Math" w:hAnsi="Cambria Math"/>
                  </w:rPr>
                  <m:t>+</m:t>
                </m:r>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k</m:t>
                </m:r>
              </m:sub>
            </m:sSub>
          </m:e>
        </m:d>
      </m:oMath>
      <w:r>
        <w:t xml:space="preserve"> have been identified for every </w:t>
      </w:r>
      <m:oMath>
        <m:r>
          <w:rPr>
            <w:rFonts w:ascii="Cambria Math" w:hAnsi="Cambria Math"/>
          </w:rPr>
          <m:t>k</m:t>
        </m:r>
      </m:oMath>
      <w:r>
        <w:t xml:space="preserve">, economic analysis can be conduced to identify the EOIR for site </w:t>
      </w:r>
      <m:oMath>
        <m:r>
          <w:rPr>
            <w:rFonts w:ascii="Cambria Math" w:hAnsi="Cambria Math"/>
          </w:rPr>
          <m:t>i</m:t>
        </m:r>
      </m:oMath>
      <w:r>
        <w:t xml:space="preserve">. The profit change from increasing the input rate from </w:t>
      </w:r>
      <m:oMath>
        <m:sSub>
          <m:sSubPr>
            <m:ctrlPr>
              <w:rPr>
                <w:rFonts w:ascii="Cambria Math" w:hAnsi="Cambria Math"/>
              </w:rPr>
            </m:ctrlPr>
          </m:sSubPr>
          <m:e>
            <m:r>
              <w:rPr>
                <w:rFonts w:ascii="Cambria Math" w:hAnsi="Cambria Math"/>
              </w:rPr>
              <m:t>I</m:t>
            </m:r>
          </m:e>
          <m:sub>
            <m:r>
              <w:rPr>
                <w:rFonts w:ascii="Cambria Math" w:hAnsi="Cambria Math"/>
              </w:rPr>
              <m:t>1</m:t>
            </m:r>
          </m:sub>
        </m:sSub>
      </m:oMath>
      <w:r>
        <w:t xml:space="preserve"> to </w:t>
      </w:r>
      <m:oMath>
        <m:sSub>
          <m:sSubPr>
            <m:ctrlPr>
              <w:rPr>
                <w:rFonts w:ascii="Cambria Math" w:hAnsi="Cambria Math"/>
              </w:rPr>
            </m:ctrlPr>
          </m:sSubPr>
          <m:e>
            <m:r>
              <w:rPr>
                <w:rFonts w:ascii="Cambria Math" w:hAnsi="Cambria Math"/>
              </w:rPr>
              <m:t>I</m:t>
            </m:r>
          </m:e>
          <m:sub>
            <m:r>
              <w:rPr>
                <w:rFonts w:ascii="Cambria Math" w:hAnsi="Cambria Math"/>
              </w:rPr>
              <m:t>k</m:t>
            </m:r>
          </m:sub>
        </m:sSub>
      </m:oMath>
      <w:r>
        <w:t xml:space="preserve"> is</w:t>
      </w:r>
    </w:p>
    <w:p w14:paraId="4A2F1C57" w14:textId="77777777" w:rsidR="00610E93" w:rsidRDefault="00BE18DE">
      <w:pPr>
        <w:pStyle w:val="BodyText"/>
      </w:pPr>
      <m:oMathPara>
        <m:oMathParaPr>
          <m:jc m:val="center"/>
        </m:oMathParaPr>
        <m:oMath>
          <m:sSub>
            <m:sSubPr>
              <m:ctrlPr>
                <w:rPr>
                  <w:rFonts w:ascii="Cambria Math" w:hAnsi="Cambria Math"/>
                </w:rPr>
              </m:ctrlPr>
            </m:sSubPr>
            <m:e>
              <m:r>
                <w:rPr>
                  <w:rFonts w:ascii="Cambria Math" w:hAnsi="Cambria Math"/>
                </w:rPr>
                <m:t>P</m:t>
              </m:r>
            </m:e>
            <m:sub>
              <m:r>
                <w:rPr>
                  <w:rFonts w:ascii="Cambria Math" w:hAnsi="Cambria Math"/>
                </w:rPr>
                <m:t>c</m:t>
              </m:r>
            </m:sub>
          </m:sSub>
          <m:d>
            <m:dPr>
              <m:ctrlPr>
                <w:rPr>
                  <w:rFonts w:ascii="Cambria Math" w:hAnsi="Cambria Math"/>
                </w:rPr>
              </m:ctrlPr>
            </m:dPr>
            <m:e>
              <m:nary>
                <m:naryPr>
                  <m:chr m:val="∑"/>
                  <m:limLoc m:val="undOvr"/>
                  <m:ctrlPr>
                    <w:rPr>
                      <w:rFonts w:ascii="Cambria Math" w:hAnsi="Cambria Math"/>
                    </w:rPr>
                  </m:ctrlPr>
                </m:naryPr>
                <m:sub>
                  <m:r>
                    <w:rPr>
                      <w:rFonts w:ascii="Cambria Math" w:hAnsi="Cambria Math"/>
                    </w:rPr>
                    <m:t>1</m:t>
                  </m:r>
                </m:sub>
                <m:sup>
                  <m:r>
                    <w:rPr>
                      <w:rFonts w:ascii="Cambria Math" w:hAnsi="Cambria Math"/>
                    </w:rPr>
                    <m:t>k</m:t>
                  </m:r>
                  <m:r>
                    <m:rPr>
                      <m:sty m:val="p"/>
                    </m:rPr>
                    <w:rPr>
                      <w:rFonts w:ascii="Cambria Math" w:hAnsi="Cambria Math"/>
                    </w:rPr>
                    <m:t>-</m:t>
                  </m:r>
                  <m:r>
                    <w:rPr>
                      <w:rFonts w:ascii="Cambria Math" w:hAnsi="Cambria Math"/>
                    </w:rPr>
                    <m:t>1</m:t>
                  </m:r>
                </m:sup>
                <m:e>
                  <m:r>
                    <w:rPr>
                      <w:rFonts w:ascii="Cambria Math" w:hAnsi="Cambria Math"/>
                    </w:rPr>
                    <m:t>Δ</m:t>
                  </m:r>
                </m:e>
              </m:nary>
              <m:sSub>
                <m:sSubPr>
                  <m:ctrlPr>
                    <w:rPr>
                      <w:rFonts w:ascii="Cambria Math" w:hAnsi="Cambria Math"/>
                    </w:rPr>
                  </m:ctrlPr>
                </m:sSubPr>
                <m:e>
                  <m:r>
                    <w:rPr>
                      <w:rFonts w:ascii="Cambria Math" w:hAnsi="Cambria Math"/>
                    </w:rPr>
                    <m:t>y</m:t>
                  </m:r>
                </m:e>
                <m:sub>
                  <m:r>
                    <w:rPr>
                      <w:rFonts w:ascii="Cambria Math" w:hAnsi="Cambria Math"/>
                    </w:rPr>
                    <m:t>i</m:t>
                  </m:r>
                </m:sub>
              </m:sSub>
              <m:d>
                <m:dPr>
                  <m:ctrlPr>
                    <w:rPr>
                      <w:rFonts w:ascii="Cambria Math" w:hAnsi="Cambria Math"/>
                    </w:rPr>
                  </m:ctrlPr>
                </m:dPr>
                <m:e>
                  <m:sSub>
                    <m:sSubPr>
                      <m:ctrlPr>
                        <w:rPr>
                          <w:rFonts w:ascii="Cambria Math" w:hAnsi="Cambria Math"/>
                        </w:rPr>
                      </m:ctrlPr>
                    </m:sSubPr>
                    <m:e>
                      <m:r>
                        <w:rPr>
                          <w:rFonts w:ascii="Cambria Math" w:hAnsi="Cambria Math"/>
                        </w:rPr>
                        <m:t>I</m:t>
                      </m:r>
                    </m:e>
                    <m:sub>
                      <m:r>
                        <w:rPr>
                          <w:rFonts w:ascii="Cambria Math" w:hAnsi="Cambria Math"/>
                        </w:rPr>
                        <m:t>k</m:t>
                      </m:r>
                      <m:r>
                        <m:rPr>
                          <m:sty m:val="p"/>
                        </m:rPr>
                        <w:rPr>
                          <w:rFonts w:ascii="Cambria Math" w:hAnsi="Cambria Math"/>
                        </w:rPr>
                        <m:t>+</m:t>
                      </m:r>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k</m:t>
                      </m:r>
                    </m:sub>
                  </m:sSub>
                </m:e>
              </m:d>
            </m:e>
          </m:d>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m:t>
              </m:r>
            </m:sub>
          </m:sSub>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I</m:t>
                  </m:r>
                </m:e>
                <m:sub>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0</m:t>
                  </m:r>
                </m:sub>
              </m:sSub>
            </m:e>
          </m:d>
        </m:oMath>
      </m:oMathPara>
    </w:p>
    <w:p w14:paraId="0C5F06C2" w14:textId="77777777" w:rsidR="00610E93" w:rsidRDefault="002C086F">
      <w:pPr>
        <w:pStyle w:val="FirstParagraph"/>
      </w:pPr>
      <w:r>
        <w:t xml:space="preserve">The EOIR is the value </w:t>
      </w:r>
      <m:oMath>
        <m:sSub>
          <m:sSubPr>
            <m:ctrlPr>
              <w:rPr>
                <w:rFonts w:ascii="Cambria Math" w:hAnsi="Cambria Math"/>
              </w:rPr>
            </m:ctrlPr>
          </m:sSubPr>
          <m:e>
            <m:r>
              <w:rPr>
                <w:rFonts w:ascii="Cambria Math" w:hAnsi="Cambria Math"/>
              </w:rPr>
              <m:t>I</m:t>
            </m:r>
          </m:e>
          <m:sub>
            <m:r>
              <w:rPr>
                <w:rFonts w:ascii="Cambria Math" w:hAnsi="Cambria Math"/>
              </w:rPr>
              <m:t>k</m:t>
            </m:r>
          </m:sub>
        </m:sSub>
      </m:oMath>
      <w:r>
        <w:t xml:space="preserve"> that maximizes the profit gain “relative” to profits from </w:t>
      </w:r>
      <m:oMath>
        <m:sSub>
          <m:sSubPr>
            <m:ctrlPr>
              <w:rPr>
                <w:rFonts w:ascii="Cambria Math" w:hAnsi="Cambria Math"/>
              </w:rPr>
            </m:ctrlPr>
          </m:sSubPr>
          <m:e>
            <m:r>
              <w:rPr>
                <w:rFonts w:ascii="Cambria Math" w:hAnsi="Cambria Math"/>
              </w:rPr>
              <m:t>I</m:t>
            </m:r>
          </m:e>
          <m:sub>
            <m:r>
              <w:rPr>
                <w:rFonts w:ascii="Cambria Math" w:hAnsi="Cambria Math"/>
              </w:rPr>
              <m:t>1</m:t>
            </m:r>
          </m:sub>
        </m:sSub>
      </m:oMath>
      <w:r>
        <w:t>. (</w:t>
      </w:r>
      <m:oMath>
        <m:sSub>
          <m:sSubPr>
            <m:ctrlPr>
              <w:rPr>
                <w:rFonts w:ascii="Cambria Math" w:hAnsi="Cambria Math"/>
              </w:rPr>
            </m:ctrlPr>
          </m:sSubPr>
          <m:e>
            <m:r>
              <w:rPr>
                <w:rFonts w:ascii="Cambria Math" w:hAnsi="Cambria Math"/>
              </w:rPr>
              <m:t>I</m:t>
            </m:r>
          </m:e>
          <m:sub>
            <m:r>
              <w:rPr>
                <w:rFonts w:ascii="Cambria Math" w:hAnsi="Cambria Math"/>
              </w:rPr>
              <m:t>1</m:t>
            </m:r>
          </m:sub>
        </m:sSub>
      </m:oMath>
      <w:r>
        <w:t xml:space="preserve"> may be the EOIR if no other rates surpass the profit of </w:t>
      </w:r>
      <m:oMath>
        <m:sSub>
          <m:sSubPr>
            <m:ctrlPr>
              <w:rPr>
                <w:rFonts w:ascii="Cambria Math" w:hAnsi="Cambria Math"/>
              </w:rPr>
            </m:ctrlPr>
          </m:sSubPr>
          <m:e>
            <m:r>
              <w:rPr>
                <w:rFonts w:ascii="Cambria Math" w:hAnsi="Cambria Math"/>
              </w:rPr>
              <m:t>I</m:t>
            </m:r>
          </m:e>
          <m:sub>
            <m:r>
              <w:rPr>
                <w:rFonts w:ascii="Cambria Math" w:hAnsi="Cambria Math"/>
              </w:rPr>
              <m:t>1</m:t>
            </m:r>
          </m:sub>
        </m:sSub>
      </m:oMath>
      <w:r>
        <w:t>.)</w:t>
      </w:r>
    </w:p>
    <w:p w14:paraId="3492E917" w14:textId="77777777" w:rsidR="00610E93" w:rsidRDefault="002C086F">
      <w:pPr>
        <w:pStyle w:val="Heading2"/>
      </w:pPr>
      <w:bookmarkStart w:id="15" w:name="causal-forest"/>
      <w:bookmarkEnd w:id="14"/>
      <w:r>
        <w:t>Causal Forest</w:t>
      </w:r>
    </w:p>
    <w:p w14:paraId="0304DC12" w14:textId="77777777" w:rsidR="00610E93" w:rsidRDefault="002C086F">
      <w:pPr>
        <w:pStyle w:val="FirstParagraph"/>
      </w:pPr>
      <w:r>
        <w:t>CF was developed specifically for identifying heterogeneous treatment effects (</w:t>
      </w:r>
      <w:proofErr w:type="spellStart"/>
      <w:r>
        <w:t>Athey</w:t>
      </w:r>
      <w:proofErr w:type="spellEnd"/>
      <w:r>
        <w:t xml:space="preserve"> and </w:t>
      </w:r>
      <w:proofErr w:type="spellStart"/>
      <w:r>
        <w:t>Imbens</w:t>
      </w:r>
      <w:proofErr w:type="spellEnd"/>
      <w:r>
        <w:t xml:space="preserve">, 2016; Wager and </w:t>
      </w:r>
      <w:proofErr w:type="spellStart"/>
      <w:r>
        <w:t>Athey</w:t>
      </w:r>
      <w:proofErr w:type="spellEnd"/>
      <w:r>
        <w:t xml:space="preserve">, 2018). </w:t>
      </w:r>
      <w:commentRangeStart w:id="16"/>
      <w:r>
        <w:t xml:space="preserve">Like RF, CF works by building an ensemble of trees, called </w:t>
      </w:r>
      <w:r>
        <w:rPr>
          <w:i/>
          <w:iCs/>
        </w:rPr>
        <w:t>causal trees</w:t>
      </w:r>
      <w:r>
        <w:t xml:space="preserve"> (CT), </w:t>
      </w:r>
      <w:commentRangeEnd w:id="16"/>
      <w:r w:rsidR="006D1CC8">
        <w:rPr>
          <w:rStyle w:val="CommentReference"/>
        </w:rPr>
        <w:commentReference w:id="16"/>
      </w:r>
      <w:r>
        <w:t xml:space="preserve">by recursively partitioning covariate space into two leaves, where each leaf estimates conditional average treatment effects as the mean differences between the dependent variable (here, yield) of the treated and control observations that belong to the leaf. Figure 1 shows an example of CT where the treatment is an increase in seed rate from </w:t>
      </w:r>
      <m:oMath>
        <m:r>
          <w:rPr>
            <w:rFonts w:ascii="Cambria Math" w:hAnsi="Cambria Math"/>
          </w:rPr>
          <m:t>27</m:t>
        </m:r>
        <m:r>
          <m:rPr>
            <m:sty m:val="p"/>
          </m:rPr>
          <w:rPr>
            <w:rFonts w:ascii="Cambria Math" w:hAnsi="Cambria Math"/>
          </w:rPr>
          <m:t>,</m:t>
        </m:r>
        <m:r>
          <w:rPr>
            <w:rFonts w:ascii="Cambria Math" w:hAnsi="Cambria Math"/>
          </w:rPr>
          <m:t>000</m:t>
        </m:r>
      </m:oMath>
      <w:r>
        <w:t xml:space="preserve"> seeds/ha (control) to </w:t>
      </w:r>
      <m:oMath>
        <m:r>
          <w:rPr>
            <w:rFonts w:ascii="Cambria Math" w:hAnsi="Cambria Math"/>
          </w:rPr>
          <m:t>31</m:t>
        </m:r>
        <m:r>
          <m:rPr>
            <m:sty m:val="p"/>
          </m:rPr>
          <w:rPr>
            <w:rFonts w:ascii="Cambria Math" w:hAnsi="Cambria Math"/>
          </w:rPr>
          <m:t>,</m:t>
        </m:r>
        <m:r>
          <w:rPr>
            <w:rFonts w:ascii="Cambria Math" w:hAnsi="Cambria Math"/>
          </w:rPr>
          <m:t>000</m:t>
        </m:r>
      </m:oMath>
      <w:r>
        <w:t xml:space="preserve"> seeds/ha (treated) with apparent electrical conductivity (</w:t>
      </w:r>
      <w:proofErr w:type="spellStart"/>
      <m:oMath>
        <m:r>
          <m:rPr>
            <m:nor/>
          </m:rPr>
          <m:t>ecs</m:t>
        </m:r>
      </m:oMath>
      <w:proofErr w:type="spellEnd"/>
      <w:r>
        <w:t xml:space="preserve">) and </w:t>
      </w:r>
      <m:oMath>
        <m:r>
          <m:rPr>
            <m:nor/>
          </m:rPr>
          <m:t>slope</m:t>
        </m:r>
      </m:oMath>
      <w:r>
        <w:t xml:space="preserve"> as variables to explain the heterogeneity of the impact of the treatment. In the first node, all the samples (</w:t>
      </w:r>
      <m:oMath>
        <m:r>
          <w:rPr>
            <w:rFonts w:ascii="Cambria Math" w:hAnsi="Cambria Math"/>
          </w:rPr>
          <m:t>1024</m:t>
        </m:r>
      </m:oMath>
      <w:r>
        <w:t xml:space="preserve"> observa</w:t>
      </w:r>
      <w:proofErr w:type="spellStart"/>
      <w:r>
        <w:t>tions</w:t>
      </w:r>
      <w:proofErr w:type="spellEnd"/>
      <w:r>
        <w:t xml:space="preserve">) belong to the node, and the causal effect of the treatment was calculated as the difference in the mean yield of the treated and control groups, which turned out to be </w:t>
      </w:r>
      <m:oMath>
        <m:r>
          <w:rPr>
            <w:rFonts w:ascii="Cambria Math" w:hAnsi="Cambria Math"/>
          </w:rPr>
          <m:t>593</m:t>
        </m:r>
      </m:oMath>
      <w:r>
        <w:t xml:space="preserve"> kg/ha in this example. The first data split criteria </w:t>
      </w:r>
      <w:proofErr w:type="gramStart"/>
      <w:r>
        <w:t>is</w:t>
      </w:r>
      <w:proofErr w:type="gramEnd"/>
      <w:r>
        <w:t xml:space="preserve"> whether the </w:t>
      </w:r>
      <w:proofErr w:type="spellStart"/>
      <m:oMath>
        <m:r>
          <m:rPr>
            <m:nor/>
          </m:rPr>
          <m:t>ecs</m:t>
        </m:r>
      </m:oMath>
      <w:proofErr w:type="spellEnd"/>
      <w:r>
        <w:t xml:space="preserve"> value is greater or less than </w:t>
      </w:r>
      <m:oMath>
        <m:r>
          <w:rPr>
            <w:rFonts w:ascii="Cambria Math" w:hAnsi="Cambria Math"/>
          </w:rPr>
          <m:t>25</m:t>
        </m:r>
      </m:oMath>
      <w:r>
        <w:t xml:space="preserve">. The observations with </w:t>
      </w:r>
      <w:proofErr w:type="spellStart"/>
      <m:oMath>
        <m:r>
          <m:rPr>
            <m:nor/>
          </m:rPr>
          <m:t>ecs</m:t>
        </m:r>
      </m:oMath>
      <w:proofErr w:type="spellEnd"/>
      <w:r>
        <w:t xml:space="preserve"> greater than equal to (less than) </w:t>
      </w:r>
      <m:oMath>
        <m:r>
          <w:rPr>
            <w:rFonts w:ascii="Cambria Math" w:hAnsi="Cambria Math"/>
          </w:rPr>
          <m:t>25</m:t>
        </m:r>
      </m:oMath>
      <w:r>
        <w:t xml:space="preserve"> move to the left (right) node. For each of the subsamples, the treatment effect is identified as the difference in the mean yields of the treated and control groups within the subsample. For the observations with </w:t>
      </w:r>
      <w:proofErr w:type="spellStart"/>
      <m:oMath>
        <m:r>
          <m:rPr>
            <m:nor/>
          </m:rPr>
          <m:t>ecs</m:t>
        </m:r>
      </m:oMath>
      <w:proofErr w:type="spellEnd"/>
      <w:r>
        <w:t xml:space="preserve"> greater than equal to (less than) </w:t>
      </w:r>
      <m:oMath>
        <m:r>
          <w:rPr>
            <w:rFonts w:ascii="Cambria Math" w:hAnsi="Cambria Math"/>
          </w:rPr>
          <m:t>25</m:t>
        </m:r>
      </m:oMath>
      <w:r>
        <w:t xml:space="preserve">, the treatment effect is </w:t>
      </w:r>
      <m:oMath>
        <m:r>
          <w:rPr>
            <w:rFonts w:ascii="Cambria Math" w:hAnsi="Cambria Math"/>
          </w:rPr>
          <m:t>619</m:t>
        </m:r>
      </m:oMath>
      <w:r>
        <w:t xml:space="preserve"> (</w:t>
      </w:r>
      <m:oMath>
        <m:r>
          <w:rPr>
            <w:rFonts w:ascii="Cambria Math" w:hAnsi="Cambria Math"/>
          </w:rPr>
          <m:t>982</m:t>
        </m:r>
      </m:oMath>
      <w:r>
        <w:t xml:space="preserve">) kg/ha. This means that the impact of the increase in seed rate has a larger positive impact on yield for those with </w:t>
      </w:r>
      <w:proofErr w:type="spellStart"/>
      <m:oMath>
        <m:r>
          <m:rPr>
            <m:nor/>
          </m:rPr>
          <m:t>ecs</m:t>
        </m:r>
      </m:oMath>
      <w:proofErr w:type="spellEnd"/>
      <w:r>
        <w:t xml:space="preserve"> </w:t>
      </w:r>
      <w:r>
        <w:lastRenderedPageBreak/>
        <w:t xml:space="preserve">higher than </w:t>
      </w:r>
      <m:oMath>
        <m:r>
          <w:rPr>
            <w:rFonts w:ascii="Cambria Math" w:hAnsi="Cambria Math"/>
          </w:rPr>
          <m:t>25</m:t>
        </m:r>
      </m:oMath>
      <w:r>
        <w:t xml:space="preserve">; in other words, the treatment effect is heterogeneous over space, depending on the value of </w:t>
      </w:r>
      <w:proofErr w:type="spellStart"/>
      <m:oMath>
        <m:r>
          <m:rPr>
            <m:nor/>
          </m:rPr>
          <m:t>ecs</m:t>
        </m:r>
      </m:oMath>
      <w:proofErr w:type="spellEnd"/>
      <w:r>
        <w:t xml:space="preserve">. Trees are further developed to have more groups of subsamples to allow for more flexible representations of the heterogeneous treatment effects. The estimated CF model does not predict yield level at any site </w:t>
      </w:r>
      <m:oMath>
        <m:r>
          <w:rPr>
            <w:rFonts w:ascii="Cambria Math" w:hAnsi="Cambria Math"/>
          </w:rPr>
          <m:t>i</m:t>
        </m:r>
      </m:oMath>
      <w:r>
        <w:t xml:space="preserve"> in the field. However, as mentioned earlier, such information is not necessary to find EOIR at each site </w:t>
      </w:r>
      <m:oMath>
        <m:r>
          <w:rPr>
            <w:rFonts w:ascii="Cambria Math" w:hAnsi="Cambria Math"/>
          </w:rPr>
          <m:t>i</m:t>
        </m:r>
      </m:oMath>
      <w:r>
        <w:t>, as knowing the treatment effects is sufficient. Since CF is designed to estima</w:t>
      </w:r>
      <w:proofErr w:type="spellStart"/>
      <w:r>
        <w:t>te</w:t>
      </w:r>
      <w:proofErr w:type="spellEnd"/>
      <w:r>
        <w:t xml:space="preserve"> the causal effect of an input directly rather than indirectly, it seems reasonable to believe that CF outperforms other ML methods in identifying EOIR.</w:t>
      </w:r>
    </w:p>
    <w:p w14:paraId="6C7B414E" w14:textId="77777777" w:rsidR="00610E93" w:rsidRDefault="002C086F">
      <w:pPr>
        <w:pStyle w:val="BodyText"/>
      </w:pPr>
      <w:r>
        <w:t xml:space="preserve">While both RF and CF build trees by recursively partitioning samples, they differ critically in their criteria for splitting. In RF, the sample is split to minimize the mean squared error (MSE) of yield prediction in building trees. Unfortunately, the MSE of treatment effect predictions is not usable in building a CT as the true treatment effects are never observable unlike yield. However, </w:t>
      </w:r>
      <w:proofErr w:type="spellStart"/>
      <w:r>
        <w:t>Athey</w:t>
      </w:r>
      <w:proofErr w:type="spellEnd"/>
      <w:r>
        <w:t xml:space="preserve"> and </w:t>
      </w:r>
      <w:proofErr w:type="spellStart"/>
      <w:r>
        <w:t>Imbens</w:t>
      </w:r>
      <w:proofErr w:type="spellEnd"/>
      <w:r>
        <w:t xml:space="preserve"> (2016) showed that minimizing the expected MSE of the treatment effect is equivalent to maximizing the variance of treatment effects across the resulting two leaves and minimizing the within-leaf variance. Consequently, CF overcomes the fundamental problem of never being able to observe true treatment effects by splitting samples in a way that maximizes the variance of treatment effects across the resulting two leaves. CF requires that the tree-building process is “honest” for treatment effects estimation to be unbiased. Honest tree-building first splits the training data samples into two parts randomly, uses one of the subsamples to determine how to split the tree, but uses the other subsamples to estimate the treatment effects (</w:t>
      </w:r>
      <w:proofErr w:type="spellStart"/>
      <w:r>
        <w:t>Athey</w:t>
      </w:r>
      <w:proofErr w:type="spellEnd"/>
      <w:r>
        <w:t xml:space="preserve"> and </w:t>
      </w:r>
      <w:proofErr w:type="spellStart"/>
      <w:r>
        <w:t>Imbens</w:t>
      </w:r>
      <w:proofErr w:type="spellEnd"/>
      <w:r>
        <w:t xml:space="preserve">, 2016; Wager and </w:t>
      </w:r>
      <w:proofErr w:type="spellStart"/>
      <w:r>
        <w:t>Athey</w:t>
      </w:r>
      <w:proofErr w:type="spellEnd"/>
      <w:r>
        <w:t>, 2018). This honest subsampling technique avoids overestimating the heterogeneity of treatment effects. Since CF splits samples to maximize heterogeneity of estimated treatment effects, using the same sample for both the sample splitting and treatment effect calculations renders itself sensitive to noise or outliers, exaggerating treatment effects solely because of large noise.</w:t>
      </w:r>
    </w:p>
    <w:p w14:paraId="4F8531F7" w14:textId="77777777" w:rsidR="00610E93" w:rsidRDefault="002C086F">
      <w:pPr>
        <w:pStyle w:val="Heading2"/>
      </w:pPr>
      <w:bookmarkStart w:id="17" w:name="cf-vs.-prediction-oriented-ml-methods"/>
      <w:bookmarkEnd w:id="15"/>
      <w:r>
        <w:t>CF vs. Prediction-oriented ML methods</w:t>
      </w:r>
    </w:p>
    <w:p w14:paraId="43DABF66" w14:textId="77777777" w:rsidR="00610E93" w:rsidRDefault="002C086F">
      <w:pPr>
        <w:pStyle w:val="FirstParagraph"/>
      </w:pPr>
      <w:r>
        <w:t xml:space="preserve">The distinction made earlier between indirect (yield-prediction-first) and direct approaches can lead to meaningful statistical differences. The conventional prediction-oriented ML methods are designed to predict yield, </w:t>
      </w:r>
      <m:oMath>
        <m:sSub>
          <m:sSubPr>
            <m:ctrlPr>
              <w:rPr>
                <w:rFonts w:ascii="Cambria Math" w:hAnsi="Cambria Math"/>
              </w:rPr>
            </m:ctrlPr>
          </m:sSubPr>
          <m:e>
            <m:r>
              <w:rPr>
                <w:rFonts w:ascii="Cambria Math" w:hAnsi="Cambria Math"/>
              </w:rPr>
              <m:t>y</m:t>
            </m:r>
          </m:e>
          <m:sub>
            <m:r>
              <w:rPr>
                <w:rFonts w:ascii="Cambria Math" w:hAnsi="Cambria Math"/>
              </w:rPr>
              <m:t>i</m:t>
            </m:r>
          </m:sub>
        </m:sSub>
        <m:d>
          <m:dPr>
            <m:ctrlPr>
              <w:rPr>
                <w:rFonts w:ascii="Cambria Math" w:hAnsi="Cambria Math"/>
              </w:rPr>
            </m:ctrlPr>
          </m:dPr>
          <m:e>
            <m:r>
              <w:rPr>
                <w:rFonts w:ascii="Cambria Math" w:hAnsi="Cambria Math"/>
              </w:rPr>
              <m:t>I</m:t>
            </m:r>
            <m:r>
              <m:rPr>
                <m:sty m:val="p"/>
              </m:rPr>
              <w:rPr>
                <w:rFonts w:ascii="Cambria Math" w:hAnsi="Cambria Math"/>
              </w:rPr>
              <m:t>,</m:t>
            </m:r>
            <m:r>
              <m:rPr>
                <m:sty m:val="b"/>
              </m:rPr>
              <w:rPr>
                <w:rFonts w:ascii="Cambria Math" w:hAnsi="Cambria Math"/>
              </w:rPr>
              <m:t>c</m:t>
            </m:r>
          </m:e>
        </m:d>
      </m:oMath>
      <w:r>
        <w:t xml:space="preserve">, well, but not necessarily treatment effects. Since the loss function used in prediction-oriented ML uses (typically squared) residuals in yield prediction, prediction-oriented ML is naturally optimized for predicting the level of yield instead of identifying the causal impact of the input. CF, on the other hand, is designed specifically to estimate the causal impact of input. Indeed, Wager and </w:t>
      </w:r>
      <w:proofErr w:type="spellStart"/>
      <w:r>
        <w:t>Athey</w:t>
      </w:r>
      <w:proofErr w:type="spellEnd"/>
      <w:r>
        <w:t xml:space="preserve"> (2018) used Monte Carlo simulations to show that CF provided estimates of heterogeneous treatment effects that were superior to those provided by RF. </w:t>
      </w:r>
      <w:ins w:id="18" w:author="Taro Mieno" w:date="2021-11-08T11:47:00Z">
        <w:r w:rsidR="001F2713">
          <w:t>However, the underlying data generating process of their simulations is extremely simple, where the treatment effect is influenced only by a single variable. Therefore, CF has never been tested for more complicated data generating processes like yield response functions where the treatment effect of input can be affected by multiple variables in a non-linear fashion. Moreover</w:t>
        </w:r>
      </w:ins>
      <w:del w:id="19" w:author="Taro Mieno" w:date="2021-11-08T11:47:00Z">
        <w:r w:rsidDel="001F2713">
          <w:delText>However</w:delText>
        </w:r>
      </w:del>
      <w:r>
        <w:t xml:space="preserve">, CF has never been compared to more advanced ML methods such as BRF and CNN that are considered to have greater prediction capability than RF has. The study reported here builds on Wager and </w:t>
      </w:r>
      <w:proofErr w:type="spellStart"/>
      <w:r>
        <w:t>Athey</w:t>
      </w:r>
      <w:proofErr w:type="spellEnd"/>
      <w:r>
        <w:t xml:space="preserve"> (2018) to compare CF to these prediction-</w:t>
      </w:r>
      <w:r>
        <w:lastRenderedPageBreak/>
        <w:t>oriented ML methods (not just RF, but also BRF and CNN) in more realistic agronomic experiment settings.</w:t>
      </w:r>
    </w:p>
    <w:p w14:paraId="39ED90C2" w14:textId="77777777" w:rsidR="00610E93" w:rsidRDefault="002C086F">
      <w:pPr>
        <w:pStyle w:val="Heading1"/>
      </w:pPr>
      <w:bookmarkStart w:id="20" w:name="materials-and-methods"/>
      <w:bookmarkEnd w:id="12"/>
      <w:bookmarkEnd w:id="17"/>
      <w:r>
        <w:t>Materials and Methods</w:t>
      </w:r>
    </w:p>
    <w:p w14:paraId="69D7411C" w14:textId="77777777" w:rsidR="00610E93" w:rsidRDefault="002C086F">
      <w:pPr>
        <w:pStyle w:val="FirstParagraph"/>
      </w:pPr>
      <w:r>
        <w:t xml:space="preserve">The first step in our simulation was to generate one thousand synthetic fields that “resembled” an actual field in Illinois, USA. For each simulated field, we generated a training data set and a validation data set. Field characteristics and yield were simulated based on the </w:t>
      </w:r>
      <w:proofErr w:type="spellStart"/>
      <w:r>
        <w:t>Mitscherlich-Baule</w:t>
      </w:r>
      <w:proofErr w:type="spellEnd"/>
      <w:r>
        <w:t xml:space="preserve"> (MB) yield response function. We used the RF, BRF, and CNN ML methods to estimate yield response functions, and we used the CF method to estimate treatment effects. For each method, we estimated site-specific EONRs using the training data set, and checked the statistical performance of the predicted site-specific EONR using the validation data set. Detailed descriptions of these steps are provided below</w:t>
      </w:r>
    </w:p>
    <w:p w14:paraId="01E9B8D3" w14:textId="77777777" w:rsidR="00610E93" w:rsidRDefault="002C086F">
      <w:pPr>
        <w:pStyle w:val="Heading2"/>
      </w:pPr>
      <w:bookmarkStart w:id="21" w:name="data-generation"/>
      <w:r>
        <w:t>Data Generation</w:t>
      </w:r>
    </w:p>
    <w:p w14:paraId="7E642E78" w14:textId="77777777" w:rsidR="00610E93" w:rsidRDefault="002C086F">
      <w:pPr>
        <w:pStyle w:val="Heading3"/>
      </w:pPr>
      <w:bookmarkStart w:id="22" w:name="simulated-experimental-fields"/>
      <w:r>
        <w:t>Simulated Experimental Fields</w:t>
      </w:r>
    </w:p>
    <w:p w14:paraId="6457BE29" w14:textId="77777777" w:rsidR="00610E93" w:rsidRDefault="002C086F">
      <w:pPr>
        <w:pStyle w:val="FirstParagraph"/>
      </w:pPr>
      <w:r>
        <w:t xml:space="preserve">The corn field for the simulation was created based on an actual 51-ha Illinois field on which the Data-Intensive Farm Management (DIFM) project (Bullock et al., 2019) has run multiple on-farm precision experiments. Figure 2 illustrates field trials designed containing “plots,” “subplots,” and “cells” as spatial units; the trial consisted of </w:t>
      </w:r>
      <m:oMath>
        <m:r>
          <w:rPr>
            <w:rFonts w:ascii="Cambria Math" w:hAnsi="Cambria Math"/>
          </w:rPr>
          <m:t>384</m:t>
        </m:r>
      </m:oMath>
      <w:r>
        <w:t xml:space="preserve"> 60-ft </w:t>
      </w:r>
      <m:oMath>
        <m:r>
          <m:rPr>
            <m:sty m:val="p"/>
          </m:rPr>
          <w:rPr>
            <w:rFonts w:ascii="Cambria Math" w:hAnsi="Cambria Math"/>
          </w:rPr>
          <m:t>×</m:t>
        </m:r>
      </m:oMath>
      <w:r>
        <w:t xml:space="preserve"> 240-ft “plots,” each of which was assigned a N fertilizer application rate. Each plot was made up of four (4-rows </w:t>
      </w:r>
      <m:oMath>
        <m:r>
          <m:rPr>
            <m:sty m:val="p"/>
          </m:rPr>
          <w:rPr>
            <w:rFonts w:ascii="Cambria Math" w:hAnsi="Cambria Math"/>
          </w:rPr>
          <m:t>×</m:t>
        </m:r>
      </m:oMath>
      <w:r>
        <w:t xml:space="preserve"> 1-column) subplots. The subplot was the analysis unit used for the subsequent statistical analysis. Each subplot contained of a 6-rows </w:t>
      </w:r>
      <m:oMath>
        <m:r>
          <m:rPr>
            <m:sty m:val="p"/>
          </m:rPr>
          <w:rPr>
            <w:rFonts w:ascii="Cambria Math" w:hAnsi="Cambria Math"/>
          </w:rPr>
          <m:t>×</m:t>
        </m:r>
      </m:oMath>
      <w:r>
        <w:t xml:space="preserve"> 6-columns grid of thirty-six 10-ft </w:t>
      </w:r>
      <m:oMath>
        <m:r>
          <m:rPr>
            <m:sty m:val="p"/>
          </m:rPr>
          <w:rPr>
            <w:rFonts w:ascii="Cambria Math" w:hAnsi="Cambria Math"/>
          </w:rPr>
          <m:t>×</m:t>
        </m:r>
      </m:oMath>
      <w:r>
        <w:t xml:space="preserve"> 10-ft “cells.” All field characteristics and yield data were generated at the cell level.</w:t>
      </w:r>
    </w:p>
    <w:p w14:paraId="15271286" w14:textId="77777777" w:rsidR="00610E93" w:rsidRDefault="002C086F">
      <w:pPr>
        <w:pStyle w:val="Heading3"/>
      </w:pPr>
      <w:bookmarkStart w:id="23" w:name="underlying-yield-response-function"/>
      <w:bookmarkEnd w:id="22"/>
      <w:r>
        <w:t>Underlying Yield Response Function</w:t>
      </w:r>
    </w:p>
    <w:p w14:paraId="16FE5A2D" w14:textId="77777777" w:rsidR="00610E93" w:rsidRDefault="002C086F">
      <w:pPr>
        <w:pStyle w:val="FirstParagraph"/>
      </w:pPr>
      <w:r>
        <w:t xml:space="preserve">We modeled the yield production function as having the following </w:t>
      </w:r>
      <w:proofErr w:type="spellStart"/>
      <w:r>
        <w:t>Mitscherlich-Baule</w:t>
      </w:r>
      <w:proofErr w:type="spellEnd"/>
      <w:r>
        <w:t xml:space="preserve"> functional form:</w:t>
      </w:r>
    </w:p>
    <w:p w14:paraId="36D62C5E" w14:textId="77777777" w:rsidR="00610E93" w:rsidRDefault="002C086F">
      <w:pPr>
        <w:pStyle w:val="BodyText"/>
      </w:pPr>
      <m:oMathPara>
        <m:oMathParaPr>
          <m:jc m:val="center"/>
        </m:oMathParaPr>
        <m:oMath>
          <m:r>
            <w:rPr>
              <w:rFonts w:ascii="Cambria Math" w:hAnsi="Cambria Math"/>
            </w:rPr>
            <m:t>f</m:t>
          </m:r>
          <m:d>
            <m:dPr>
              <m:ctrlPr>
                <w:rPr>
                  <w:rFonts w:ascii="Cambria Math" w:hAnsi="Cambria Math"/>
                </w:rPr>
              </m:ctrlPr>
            </m:dPr>
            <m:e>
              <m:r>
                <w:rPr>
                  <w:rFonts w:ascii="Cambria Math" w:hAnsi="Cambria Math"/>
                </w:rPr>
                <m:t>N</m:t>
              </m:r>
              <m:r>
                <m:rPr>
                  <m:sty m:val="p"/>
                </m:rPr>
                <w:rPr>
                  <w:rFonts w:ascii="Cambria Math" w:hAnsi="Cambria Math"/>
                </w:rPr>
                <m:t>,</m:t>
              </m:r>
              <m:r>
                <m:rPr>
                  <m:sty m:val="b"/>
                </m:rPr>
                <w:rPr>
                  <w:rFonts w:ascii="Cambria Math" w:hAnsi="Cambria Math"/>
                </w:rPr>
                <m:t>c</m:t>
              </m:r>
            </m:e>
          </m:d>
          <m:r>
            <m:rPr>
              <m:sty m:val="p"/>
            </m:rPr>
            <w:rPr>
              <w:rFonts w:ascii="Cambria Math" w:hAnsi="Cambria Math"/>
            </w:rPr>
            <m:t>=</m:t>
          </m:r>
          <m:r>
            <w:rPr>
              <w:rFonts w:ascii="Cambria Math" w:hAnsi="Cambria Math"/>
            </w:rPr>
            <m:t>ymax</m:t>
          </m:r>
          <m:d>
            <m:dPr>
              <m:ctrlPr>
                <w:rPr>
                  <w:rFonts w:ascii="Cambria Math" w:hAnsi="Cambria Math"/>
                </w:rPr>
              </m:ctrlPr>
            </m:dPr>
            <m:e>
              <m:r>
                <m:rPr>
                  <m:sty m:val="b"/>
                </m:rPr>
                <w:rPr>
                  <w:rFonts w:ascii="Cambria Math" w:hAnsi="Cambria Math"/>
                </w:rPr>
                <m:t>c</m:t>
              </m:r>
            </m:e>
          </m:d>
          <m:d>
            <m:dPr>
              <m:ctrlPr>
                <w:rPr>
                  <w:rFonts w:ascii="Cambria Math" w:hAnsi="Cambria Math"/>
                </w:rPr>
              </m:ctrlPr>
            </m:dPr>
            <m:e>
              <m:r>
                <w:rPr>
                  <w:rFonts w:ascii="Cambria Math" w:hAnsi="Cambria Math"/>
                </w:rPr>
                <m:t>1</m:t>
              </m:r>
              <m:r>
                <m:rPr>
                  <m:sty m:val="p"/>
                </m:rPr>
                <w:rPr>
                  <w:rFonts w:ascii="Cambria Math" w:hAnsi="Cambria Math"/>
                </w:rPr>
                <m:t>-</m:t>
              </m:r>
              <m:r>
                <w:rPr>
                  <w:rFonts w:ascii="Cambria Math" w:hAnsi="Cambria Math"/>
                </w:rPr>
                <m:t>exp</m:t>
              </m:r>
              <m:d>
                <m:dPr>
                  <m:ctrlPr>
                    <w:rPr>
                      <w:rFonts w:ascii="Cambria Math" w:hAnsi="Cambria Math"/>
                    </w:rPr>
                  </m:ctrlPr>
                </m:dPr>
                <m:e>
                  <m:r>
                    <w:rPr>
                      <w:rFonts w:ascii="Cambria Math" w:hAnsi="Cambria Math"/>
                    </w:rPr>
                    <m:t>α</m:t>
                  </m:r>
                  <m:d>
                    <m:dPr>
                      <m:ctrlPr>
                        <w:rPr>
                          <w:rFonts w:ascii="Cambria Math" w:hAnsi="Cambria Math"/>
                        </w:rPr>
                      </m:ctrlPr>
                    </m:dPr>
                    <m:e>
                      <m:r>
                        <m:rPr>
                          <m:sty m:val="b"/>
                        </m:rPr>
                        <w:rPr>
                          <w:rFonts w:ascii="Cambria Math" w:hAnsi="Cambria Math"/>
                        </w:rPr>
                        <m:t>c</m:t>
                      </m:r>
                    </m:e>
                  </m:d>
                  <m:r>
                    <m:rPr>
                      <m:sty m:val="p"/>
                    </m:rPr>
                    <w:rPr>
                      <w:rFonts w:ascii="Cambria Math" w:hAnsi="Cambria Math"/>
                    </w:rPr>
                    <m:t>+</m:t>
                  </m:r>
                  <m:r>
                    <w:rPr>
                      <w:rFonts w:ascii="Cambria Math" w:hAnsi="Cambria Math"/>
                    </w:rPr>
                    <m:t>β</m:t>
                  </m:r>
                  <m:d>
                    <m:dPr>
                      <m:ctrlPr>
                        <w:rPr>
                          <w:rFonts w:ascii="Cambria Math" w:hAnsi="Cambria Math"/>
                        </w:rPr>
                      </m:ctrlPr>
                    </m:dPr>
                    <m:e>
                      <m:r>
                        <m:rPr>
                          <m:sty m:val="b"/>
                        </m:rPr>
                        <w:rPr>
                          <w:rFonts w:ascii="Cambria Math" w:hAnsi="Cambria Math"/>
                        </w:rPr>
                        <m:t>c</m:t>
                      </m:r>
                    </m:e>
                  </m:d>
                  <m:r>
                    <w:rPr>
                      <w:rFonts w:ascii="Cambria Math" w:hAnsi="Cambria Math"/>
                    </w:rPr>
                    <m:t>N</m:t>
                  </m:r>
                </m:e>
              </m:d>
            </m:e>
          </m:d>
          <m:r>
            <m:rPr>
              <m:sty m:val="p"/>
            </m:rPr>
            <w:rPr>
              <w:rFonts w:ascii="Cambria Math" w:hAnsi="Cambria Math"/>
            </w:rPr>
            <m:t>+</m:t>
          </m:r>
          <m:r>
            <w:rPr>
              <w:rFonts w:ascii="Cambria Math" w:hAnsi="Cambria Math"/>
            </w:rPr>
            <m:t>ε  </m:t>
          </m:r>
          <m:d>
            <m:dPr>
              <m:ctrlPr>
                <w:rPr>
                  <w:rFonts w:ascii="Cambria Math" w:hAnsi="Cambria Math"/>
                </w:rPr>
              </m:ctrlPr>
            </m:dPr>
            <m:e>
              <m:r>
                <w:rPr>
                  <w:rFonts w:ascii="Cambria Math" w:hAnsi="Cambria Math"/>
                </w:rPr>
                <m:t>3</m:t>
              </m:r>
            </m:e>
          </m:d>
        </m:oMath>
      </m:oMathPara>
    </w:p>
    <w:p w14:paraId="5170D895" w14:textId="77777777" w:rsidR="00610E93" w:rsidRDefault="002C086F">
      <w:pPr>
        <w:pStyle w:val="FirstParagraph"/>
      </w:pPr>
      <w:r>
        <w:t xml:space="preserve">The first term on the right-hand side of Eq. (3) is the deterministic yield component, which was generated assuming the commonly-used MB functional form, which is flexible in its shape, allows for the existence of a yield plateau, and has been shown to be a plausible specification for N fertilization models for corn (Frank et al., 1990; Llewelyn and Featherstone, 1997; Paris, 1992). The variable </w:t>
      </w:r>
      <m:oMath>
        <m:r>
          <w:rPr>
            <w:rFonts w:ascii="Cambria Math" w:hAnsi="Cambria Math"/>
          </w:rPr>
          <m:t>N</m:t>
        </m:r>
      </m:oMath>
      <w:r>
        <w:t xml:space="preserve"> in Eq. (3) represents the nitrogen fertilizer application rate (kg/ha) which the trial designs varied by plot. </w:t>
      </w:r>
      <w:proofErr w:type="gramStart"/>
      <w:r>
        <w:t>Also</w:t>
      </w:r>
      <w:proofErr w:type="gramEnd"/>
      <w:r>
        <w:t xml:space="preserve"> in Eq. (3), </w:t>
      </w:r>
      <m:oMath>
        <m:r>
          <w:rPr>
            <w:rFonts w:ascii="Cambria Math" w:hAnsi="Cambria Math"/>
          </w:rPr>
          <m:t>α</m:t>
        </m:r>
      </m:oMath>
      <w:r>
        <w:t xml:space="preserve">, </w:t>
      </w:r>
      <m:oMath>
        <m:r>
          <w:rPr>
            <w:rFonts w:ascii="Cambria Math" w:hAnsi="Cambria Math"/>
          </w:rPr>
          <m:t>β</m:t>
        </m:r>
      </m:oMath>
      <w:r>
        <w:t xml:space="preserve">, and </w:t>
      </w:r>
      <m:oMath>
        <m:r>
          <w:rPr>
            <w:rFonts w:ascii="Cambria Math" w:hAnsi="Cambria Math"/>
          </w:rPr>
          <m:t>ymax</m:t>
        </m:r>
      </m:oMath>
      <w:r>
        <w:t xml:space="preserve"> are functions of a vector of field characteristics variables </w:t>
      </w:r>
      <m:oMath>
        <m:r>
          <m:rPr>
            <m:sty m:val="b"/>
          </m:rPr>
          <w:rPr>
            <w:rFonts w:ascii="Cambria Math" w:hAnsi="Cambria Math"/>
          </w:rPr>
          <m:t>c</m:t>
        </m:r>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c</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K</m:t>
                </m:r>
              </m:sub>
            </m:sSub>
          </m:e>
        </m:d>
      </m:oMath>
      <w:r>
        <w:t xml:space="preserve">, which vary spatially on the field. For example, </w:t>
      </w:r>
      <m:oMath>
        <m:r>
          <w:rPr>
            <w:rFonts w:ascii="Cambria Math" w:hAnsi="Cambria Math"/>
          </w:rPr>
          <m:t>α</m:t>
        </m:r>
      </m:oMath>
      <w:r>
        <w:t xml:space="preserve"> and </w:t>
      </w:r>
      <m:oMath>
        <m:r>
          <w:rPr>
            <w:rFonts w:ascii="Cambria Math" w:hAnsi="Cambria Math"/>
          </w:rPr>
          <m:t>ymax</m:t>
        </m:r>
      </m:oMath>
      <w:r>
        <w:t xml:space="preserve">, which affect yield independently from the applied N fertilizer rate, might be interpreted as depending on ingerent soil N content supplied by residual N, soil organic matter, etc. </w:t>
      </w:r>
      <m:oMath>
        <m:r>
          <w:rPr>
            <w:rFonts w:ascii="Cambria Math" w:hAnsi="Cambria Math"/>
          </w:rPr>
          <m:t>β</m:t>
        </m:r>
      </m:oMath>
      <w:r>
        <w:t xml:space="preserve"> can be interpreted as reflecting how efficiently the crop uses N to create grain mass, and might depend on soil properties that affect the availability of applied N fertilizer to the crop, say due to N immobilization, </w:t>
      </w:r>
      <w:r>
        <w:lastRenderedPageBreak/>
        <w:t xml:space="preserve">leaching, denitrification, and volatilization (Alva et al., 2006; Johnson et al., 2005). The error term of the yield </w:t>
      </w:r>
      <m:oMath>
        <m:r>
          <w:rPr>
            <w:rFonts w:ascii="Cambria Math" w:hAnsi="Cambria Math"/>
          </w:rPr>
          <m:t>ε</m:t>
        </m:r>
      </m:oMath>
      <w:r>
        <w:t xml:space="preserve"> represents the composite of all the unobserved factors that affect crop yield beyond </w:t>
      </w:r>
      <m:oMath>
        <m:r>
          <w:rPr>
            <w:rFonts w:ascii="Cambria Math" w:hAnsi="Cambria Math"/>
          </w:rPr>
          <m:t>α</m:t>
        </m:r>
      </m:oMath>
      <w:r>
        <w:t xml:space="preserve">, </w:t>
      </w:r>
      <m:oMath>
        <m:r>
          <w:rPr>
            <w:rFonts w:ascii="Cambria Math" w:hAnsi="Cambria Math"/>
          </w:rPr>
          <m:t>β</m:t>
        </m:r>
      </m:oMath>
      <w:r>
        <w:t xml:space="preserve">, </w:t>
      </w:r>
      <m:oMath>
        <m:r>
          <w:rPr>
            <w:rFonts w:ascii="Cambria Math" w:hAnsi="Cambria Math"/>
          </w:rPr>
          <m:t>ymax</m:t>
        </m:r>
      </m:oMath>
      <w:r>
        <w:t xml:space="preserve"> and </w:t>
      </w:r>
      <m:oMath>
        <m:r>
          <w:rPr>
            <w:rFonts w:ascii="Cambria Math" w:hAnsi="Cambria Math"/>
          </w:rPr>
          <m:t>N</m:t>
        </m:r>
      </m:oMath>
      <w:r>
        <w:t>.</w:t>
      </w:r>
    </w:p>
    <w:p w14:paraId="71319C13" w14:textId="77777777" w:rsidR="00610E93" w:rsidRDefault="002C086F">
      <w:pPr>
        <w:pStyle w:val="BodyText"/>
      </w:pPr>
      <w:r>
        <w:t xml:space="preserve">A fictional “researcher” is modeled as having limited knowledge about which variables make up </w:t>
      </w:r>
      <m:oMath>
        <m:r>
          <m:rPr>
            <m:sty m:val="b"/>
          </m:rPr>
          <w:rPr>
            <w:rFonts w:ascii="Cambria Math" w:hAnsi="Cambria Math"/>
          </w:rPr>
          <m:t>c</m:t>
        </m:r>
      </m:oMath>
      <w:r>
        <w:t xml:space="preserve">, or even the number of elements of, and has limited ability to measure the values that many of the variables that constitute </w:t>
      </w:r>
      <m:oMath>
        <m:r>
          <m:rPr>
            <m:sty m:val="b"/>
          </m:rPr>
          <w:rPr>
            <w:rFonts w:ascii="Cambria Math" w:hAnsi="Cambria Math"/>
          </w:rPr>
          <m:t>c</m:t>
        </m:r>
      </m:oMath>
      <w:r>
        <w:t xml:space="preserve"> take on across the field. The researcher is also assumed to not know the functional forms of </w:t>
      </w:r>
      <m:oMath>
        <m:r>
          <w:rPr>
            <w:rFonts w:ascii="Cambria Math" w:hAnsi="Cambria Math"/>
          </w:rPr>
          <m:t>α</m:t>
        </m:r>
        <m:d>
          <m:dPr>
            <m:ctrlPr>
              <w:rPr>
                <w:rFonts w:ascii="Cambria Math" w:hAnsi="Cambria Math"/>
              </w:rPr>
            </m:ctrlPr>
          </m:dPr>
          <m:e>
            <m:r>
              <m:rPr>
                <m:sty m:val="b"/>
              </m:rPr>
              <w:rPr>
                <w:rFonts w:ascii="Cambria Math" w:hAnsi="Cambria Math"/>
              </w:rPr>
              <m:t>c</m:t>
            </m:r>
          </m:e>
        </m:d>
      </m:oMath>
      <w:r>
        <w:t xml:space="preserve">, </w:t>
      </w:r>
      <m:oMath>
        <m:r>
          <w:rPr>
            <w:rFonts w:ascii="Cambria Math" w:hAnsi="Cambria Math"/>
          </w:rPr>
          <m:t>β</m:t>
        </m:r>
        <m:d>
          <m:dPr>
            <m:ctrlPr>
              <w:rPr>
                <w:rFonts w:ascii="Cambria Math" w:hAnsi="Cambria Math"/>
              </w:rPr>
            </m:ctrlPr>
          </m:dPr>
          <m:e>
            <m:r>
              <m:rPr>
                <m:sty m:val="b"/>
              </m:rPr>
              <w:rPr>
                <w:rFonts w:ascii="Cambria Math" w:hAnsi="Cambria Math"/>
              </w:rPr>
              <m:t>c</m:t>
            </m:r>
          </m:e>
        </m:d>
      </m:oMath>
      <w:r>
        <w:t xml:space="preserve">, and </w:t>
      </w:r>
      <m:oMath>
        <m:r>
          <w:rPr>
            <w:rFonts w:ascii="Cambria Math" w:hAnsi="Cambria Math"/>
          </w:rPr>
          <m:t>ymax</m:t>
        </m:r>
        <m:d>
          <m:dPr>
            <m:ctrlPr>
              <w:rPr>
                <w:rFonts w:ascii="Cambria Math" w:hAnsi="Cambria Math"/>
              </w:rPr>
            </m:ctrlPr>
          </m:dPr>
          <m:e>
            <m:r>
              <m:rPr>
                <m:sty m:val="b"/>
              </m:rPr>
              <w:rPr>
                <w:rFonts w:ascii="Cambria Math" w:hAnsi="Cambria Math"/>
              </w:rPr>
              <m:t>c</m:t>
            </m:r>
          </m:e>
        </m:d>
      </m:oMath>
      <w:r>
        <w:t>.</w:t>
      </w:r>
    </w:p>
    <w:p w14:paraId="173D7DD7" w14:textId="77777777" w:rsidR="00610E93" w:rsidRDefault="002C086F">
      <w:pPr>
        <w:pStyle w:val="Heading3"/>
      </w:pPr>
      <w:bookmarkStart w:id="24" w:name="Xfb623dbde693ec1634734b515d1d76221ac0c61"/>
      <w:bookmarkEnd w:id="23"/>
      <w:r>
        <w:t>Cell-specific Yield Functions and Economically Optimal N Rates</w:t>
      </w:r>
    </w:p>
    <w:p w14:paraId="2D115B2D" w14:textId="77777777" w:rsidR="00610E93" w:rsidRDefault="002C086F">
      <w:pPr>
        <w:pStyle w:val="FirstParagraph"/>
      </w:pPr>
      <w:r>
        <w:t xml:space="preserve">Let </w:t>
      </w:r>
      <m:oMath>
        <m:r>
          <w:rPr>
            <w:rFonts w:ascii="Cambria Math" w:hAnsi="Cambria Math"/>
          </w:rPr>
          <m:t>i</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2</m:t>
        </m:r>
        <m:r>
          <m:rPr>
            <m:sty m:val="p"/>
          </m:rPr>
          <w:rPr>
            <w:rFonts w:ascii="Cambria Math" w:hAnsi="Cambria Math"/>
          </w:rPr>
          <m:t>,...,</m:t>
        </m:r>
        <m:r>
          <w:rPr>
            <w:rFonts w:ascii="Cambria Math" w:hAnsi="Cambria Math"/>
          </w:rPr>
          <m:t>1536</m:t>
        </m:r>
        <m:r>
          <m:rPr>
            <m:sty m:val="p"/>
          </m:rPr>
          <w:rPr>
            <w:rFonts w:ascii="Cambria Math" w:hAnsi="Cambria Math"/>
          </w:rPr>
          <m:t>}</m:t>
        </m:r>
      </m:oMath>
      <w:r>
        <w:t xml:space="preserve"> index a simulated field’s subplots and </w:t>
      </w:r>
      <m:oMath>
        <m:r>
          <w:rPr>
            <w:rFonts w:ascii="Cambria Math" w:hAnsi="Cambria Math"/>
          </w:rPr>
          <m:t>j</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2</m:t>
        </m:r>
        <m:r>
          <m:rPr>
            <m:sty m:val="p"/>
          </m:rPr>
          <w:rPr>
            <w:rFonts w:ascii="Cambria Math" w:hAnsi="Cambria Math"/>
          </w:rPr>
          <m:t>,...,</m:t>
        </m:r>
        <m:r>
          <w:rPr>
            <w:rFonts w:ascii="Cambria Math" w:hAnsi="Cambria Math"/>
          </w:rPr>
          <m:t>36</m:t>
        </m:r>
        <m:r>
          <m:rPr>
            <m:sty m:val="p"/>
          </m:rPr>
          <w:rPr>
            <w:rFonts w:ascii="Cambria Math" w:hAnsi="Cambria Math"/>
          </w:rPr>
          <m:t>}</m:t>
        </m:r>
      </m:oMath>
      <w:r>
        <w:t xml:space="preserve"> index cells within a subplot. Letting </w:t>
      </w:r>
      <m:oMath>
        <m:sSup>
          <m:sSupPr>
            <m:ctrlPr>
              <w:rPr>
                <w:rFonts w:ascii="Cambria Math" w:hAnsi="Cambria Math"/>
              </w:rPr>
            </m:ctrlPr>
          </m:sSupPr>
          <m:e>
            <m:r>
              <w:rPr>
                <w:rFonts w:ascii="Cambria Math" w:hAnsi="Cambria Math"/>
              </w:rPr>
              <m:t>N</m:t>
            </m:r>
          </m:e>
          <m:sup>
            <m:r>
              <w:rPr>
                <w:rFonts w:ascii="Cambria Math" w:hAnsi="Cambria Math"/>
              </w:rPr>
              <m:t>i</m:t>
            </m:r>
          </m:sup>
        </m:sSup>
      </m:oMath>
      <w:r>
        <w:t xml:space="preserve"> be the N fertilization rate on plot </w:t>
      </w:r>
      <m:oMath>
        <m:r>
          <w:rPr>
            <w:rFonts w:ascii="Cambria Math" w:hAnsi="Cambria Math"/>
          </w:rPr>
          <m:t>i</m:t>
        </m:r>
      </m:oMath>
      <w:r>
        <w:t xml:space="preserve">, and letting </w:t>
      </w:r>
      <m:oMath>
        <m:sSup>
          <m:sSupPr>
            <m:ctrlPr>
              <w:rPr>
                <w:rFonts w:ascii="Cambria Math" w:hAnsi="Cambria Math"/>
              </w:rPr>
            </m:ctrlPr>
          </m:sSupPr>
          <m:e>
            <m:r>
              <m:rPr>
                <m:sty m:val="b"/>
              </m:rPr>
              <w:rPr>
                <w:rFonts w:ascii="Cambria Math" w:hAnsi="Cambria Math"/>
              </w:rPr>
              <m:t>c</m:t>
            </m:r>
          </m:e>
          <m:sup>
            <m:r>
              <w:rPr>
                <w:rFonts w:ascii="Cambria Math" w:hAnsi="Cambria Math"/>
              </w:rPr>
              <m:t>i</m:t>
            </m:r>
            <m:r>
              <m:rPr>
                <m:sty m:val="p"/>
              </m:rPr>
              <w:rPr>
                <w:rFonts w:ascii="Cambria Math" w:hAnsi="Cambria Math"/>
              </w:rPr>
              <m:t>,</m:t>
            </m:r>
            <m:r>
              <w:rPr>
                <w:rFonts w:ascii="Cambria Math" w:hAnsi="Cambria Math"/>
              </w:rPr>
              <m:t>j</m:t>
            </m:r>
          </m:sup>
        </m:sSup>
      </m:oMath>
      <w:r>
        <w:t xml:space="preserve"> be the value of </w:t>
      </w:r>
      <m:oMath>
        <m:r>
          <m:rPr>
            <m:sty m:val="b"/>
          </m:rPr>
          <w:rPr>
            <w:rFonts w:ascii="Cambria Math" w:hAnsi="Cambria Math"/>
          </w:rPr>
          <m:t>c</m:t>
        </m:r>
      </m:oMath>
      <w:r>
        <w:t xml:space="preserve"> on cell </w:t>
      </w:r>
      <m:oMath>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e>
        </m:d>
      </m:oMath>
      <w:r>
        <w:t>, Eq. (4) shows the cell-specific yield level function:</w:t>
      </w:r>
    </w:p>
    <w:p w14:paraId="0DE39E6C" w14:textId="77777777" w:rsidR="00610E93" w:rsidRDefault="002C086F">
      <w:pPr>
        <w:pStyle w:val="BodyText"/>
      </w:pPr>
      <m:oMathPara>
        <m:oMathParaPr>
          <m:jc m:val="center"/>
        </m:oMathParaPr>
        <m:oMath>
          <m:r>
            <w:rPr>
              <w:rFonts w:ascii="Cambria Math" w:hAnsi="Cambria Math"/>
            </w:rPr>
            <m:t>f</m:t>
          </m:r>
          <m:d>
            <m:dPr>
              <m:ctrlPr>
                <w:rPr>
                  <w:rFonts w:ascii="Cambria Math" w:hAnsi="Cambria Math"/>
                </w:rPr>
              </m:ctrlPr>
            </m:dPr>
            <m:e>
              <m:sSup>
                <m:sSupPr>
                  <m:ctrlPr>
                    <w:rPr>
                      <w:rFonts w:ascii="Cambria Math" w:hAnsi="Cambria Math"/>
                    </w:rPr>
                  </m:ctrlPr>
                </m:sSupPr>
                <m:e>
                  <m:r>
                    <w:rPr>
                      <w:rFonts w:ascii="Cambria Math" w:hAnsi="Cambria Math"/>
                    </w:rPr>
                    <m:t>N</m:t>
                  </m:r>
                </m:e>
                <m:sup>
                  <m:r>
                    <w:rPr>
                      <w:rFonts w:ascii="Cambria Math" w:hAnsi="Cambria Math"/>
                    </w:rPr>
                    <m:t>i</m:t>
                  </m:r>
                </m:sup>
              </m:sSup>
              <m:r>
                <m:rPr>
                  <m:sty m:val="p"/>
                </m:rPr>
                <w:rPr>
                  <w:rFonts w:ascii="Cambria Math" w:hAnsi="Cambria Math"/>
                </w:rPr>
                <m:t>,</m:t>
              </m:r>
              <m:sSup>
                <m:sSupPr>
                  <m:ctrlPr>
                    <w:rPr>
                      <w:rFonts w:ascii="Cambria Math" w:hAnsi="Cambria Math"/>
                    </w:rPr>
                  </m:ctrlPr>
                </m:sSupPr>
                <m:e>
                  <m:r>
                    <m:rPr>
                      <m:sty m:val="b"/>
                    </m:rPr>
                    <w:rPr>
                      <w:rFonts w:ascii="Cambria Math" w:hAnsi="Cambria Math"/>
                    </w:rPr>
                    <m:t>c</m:t>
                  </m:r>
                </m:e>
                <m:sup>
                  <m:r>
                    <w:rPr>
                      <w:rFonts w:ascii="Cambria Math" w:hAnsi="Cambria Math"/>
                    </w:rPr>
                    <m:t>i</m:t>
                  </m:r>
                  <m:r>
                    <m:rPr>
                      <m:sty m:val="p"/>
                    </m:rPr>
                    <w:rPr>
                      <w:rFonts w:ascii="Cambria Math" w:hAnsi="Cambria Math"/>
                    </w:rPr>
                    <m:t>,</m:t>
                  </m:r>
                  <m:r>
                    <w:rPr>
                      <w:rFonts w:ascii="Cambria Math" w:hAnsi="Cambria Math"/>
                    </w:rPr>
                    <m:t>j</m:t>
                  </m:r>
                </m:sup>
              </m:sSup>
            </m:e>
          </m:d>
          <m:r>
            <m:rPr>
              <m:sty m:val="p"/>
            </m:rPr>
            <w:rPr>
              <w:rFonts w:ascii="Cambria Math" w:hAnsi="Cambria Math"/>
            </w:rPr>
            <m:t>=</m:t>
          </m:r>
          <m:r>
            <w:rPr>
              <w:rFonts w:ascii="Cambria Math" w:hAnsi="Cambria Math"/>
            </w:rPr>
            <m:t>ymax</m:t>
          </m:r>
          <m:d>
            <m:dPr>
              <m:ctrlPr>
                <w:rPr>
                  <w:rFonts w:ascii="Cambria Math" w:hAnsi="Cambria Math"/>
                </w:rPr>
              </m:ctrlPr>
            </m:dPr>
            <m:e>
              <m:sSup>
                <m:sSupPr>
                  <m:ctrlPr>
                    <w:rPr>
                      <w:rFonts w:ascii="Cambria Math" w:hAnsi="Cambria Math"/>
                    </w:rPr>
                  </m:ctrlPr>
                </m:sSupPr>
                <m:e>
                  <m:r>
                    <m:rPr>
                      <m:sty m:val="b"/>
                    </m:rPr>
                    <w:rPr>
                      <w:rFonts w:ascii="Cambria Math" w:hAnsi="Cambria Math"/>
                    </w:rPr>
                    <m:t>c</m:t>
                  </m:r>
                </m:e>
                <m:sup>
                  <m:r>
                    <w:rPr>
                      <w:rFonts w:ascii="Cambria Math" w:hAnsi="Cambria Math"/>
                    </w:rPr>
                    <m:t>i</m:t>
                  </m:r>
                  <m:r>
                    <m:rPr>
                      <m:sty m:val="p"/>
                    </m:rPr>
                    <w:rPr>
                      <w:rFonts w:ascii="Cambria Math" w:hAnsi="Cambria Math"/>
                    </w:rPr>
                    <m:t>,</m:t>
                  </m:r>
                  <m:r>
                    <w:rPr>
                      <w:rFonts w:ascii="Cambria Math" w:hAnsi="Cambria Math"/>
                    </w:rPr>
                    <m:t>j</m:t>
                  </m:r>
                </m:sup>
              </m:sSup>
            </m:e>
          </m:d>
          <m:d>
            <m:dPr>
              <m:ctrlPr>
                <w:rPr>
                  <w:rFonts w:ascii="Cambria Math" w:hAnsi="Cambria Math"/>
                </w:rPr>
              </m:ctrlPr>
            </m:dPr>
            <m:e>
              <m:r>
                <w:rPr>
                  <w:rFonts w:ascii="Cambria Math" w:hAnsi="Cambria Math"/>
                </w:rPr>
                <m:t>1</m:t>
              </m:r>
              <m:r>
                <m:rPr>
                  <m:sty m:val="p"/>
                </m:rPr>
                <w:rPr>
                  <w:rFonts w:ascii="Cambria Math" w:hAnsi="Cambria Math"/>
                </w:rPr>
                <m:t>-</m:t>
              </m:r>
              <m:r>
                <w:rPr>
                  <w:rFonts w:ascii="Cambria Math" w:hAnsi="Cambria Math"/>
                </w:rPr>
                <m:t>exp</m:t>
              </m:r>
              <m:d>
                <m:dPr>
                  <m:ctrlPr>
                    <w:rPr>
                      <w:rFonts w:ascii="Cambria Math" w:hAnsi="Cambria Math"/>
                    </w:rPr>
                  </m:ctrlPr>
                </m:dPr>
                <m:e>
                  <m:r>
                    <w:rPr>
                      <w:rFonts w:ascii="Cambria Math" w:hAnsi="Cambria Math"/>
                    </w:rPr>
                    <m:t>α</m:t>
                  </m:r>
                  <m:d>
                    <m:dPr>
                      <m:ctrlPr>
                        <w:rPr>
                          <w:rFonts w:ascii="Cambria Math" w:hAnsi="Cambria Math"/>
                        </w:rPr>
                      </m:ctrlPr>
                    </m:dPr>
                    <m:e>
                      <m:sSup>
                        <m:sSupPr>
                          <m:ctrlPr>
                            <w:rPr>
                              <w:rFonts w:ascii="Cambria Math" w:hAnsi="Cambria Math"/>
                            </w:rPr>
                          </m:ctrlPr>
                        </m:sSupPr>
                        <m:e>
                          <m:r>
                            <m:rPr>
                              <m:sty m:val="b"/>
                            </m:rPr>
                            <w:rPr>
                              <w:rFonts w:ascii="Cambria Math" w:hAnsi="Cambria Math"/>
                            </w:rPr>
                            <m:t>c</m:t>
                          </m:r>
                        </m:e>
                        <m:sup>
                          <m:r>
                            <w:rPr>
                              <w:rFonts w:ascii="Cambria Math" w:hAnsi="Cambria Math"/>
                            </w:rPr>
                            <m:t>i</m:t>
                          </m:r>
                          <m:r>
                            <m:rPr>
                              <m:sty m:val="p"/>
                            </m:rPr>
                            <w:rPr>
                              <w:rFonts w:ascii="Cambria Math" w:hAnsi="Cambria Math"/>
                            </w:rPr>
                            <m:t>,</m:t>
                          </m:r>
                          <m:r>
                            <w:rPr>
                              <w:rFonts w:ascii="Cambria Math" w:hAnsi="Cambria Math"/>
                            </w:rPr>
                            <m:t>j</m:t>
                          </m:r>
                        </m:sup>
                      </m:sSup>
                    </m:e>
                  </m:d>
                  <m:r>
                    <m:rPr>
                      <m:sty m:val="p"/>
                    </m:rPr>
                    <w:rPr>
                      <w:rFonts w:ascii="Cambria Math" w:hAnsi="Cambria Math"/>
                    </w:rPr>
                    <m:t>+</m:t>
                  </m:r>
                  <m:r>
                    <w:rPr>
                      <w:rFonts w:ascii="Cambria Math" w:hAnsi="Cambria Math"/>
                    </w:rPr>
                    <m:t>β</m:t>
                  </m:r>
                  <m:d>
                    <m:dPr>
                      <m:ctrlPr>
                        <w:rPr>
                          <w:rFonts w:ascii="Cambria Math" w:hAnsi="Cambria Math"/>
                        </w:rPr>
                      </m:ctrlPr>
                    </m:dPr>
                    <m:e>
                      <m:sSup>
                        <m:sSupPr>
                          <m:ctrlPr>
                            <w:rPr>
                              <w:rFonts w:ascii="Cambria Math" w:hAnsi="Cambria Math"/>
                            </w:rPr>
                          </m:ctrlPr>
                        </m:sSupPr>
                        <m:e>
                          <m:r>
                            <m:rPr>
                              <m:sty m:val="b"/>
                            </m:rPr>
                            <w:rPr>
                              <w:rFonts w:ascii="Cambria Math" w:hAnsi="Cambria Math"/>
                            </w:rPr>
                            <m:t>c</m:t>
                          </m:r>
                        </m:e>
                        <m:sup>
                          <m:r>
                            <w:rPr>
                              <w:rFonts w:ascii="Cambria Math" w:hAnsi="Cambria Math"/>
                            </w:rPr>
                            <m:t>i</m:t>
                          </m:r>
                          <m:r>
                            <m:rPr>
                              <m:sty m:val="p"/>
                            </m:rPr>
                            <w:rPr>
                              <w:rFonts w:ascii="Cambria Math" w:hAnsi="Cambria Math"/>
                            </w:rPr>
                            <m:t>,</m:t>
                          </m:r>
                          <m:r>
                            <w:rPr>
                              <w:rFonts w:ascii="Cambria Math" w:hAnsi="Cambria Math"/>
                            </w:rPr>
                            <m:t>j</m:t>
                          </m:r>
                        </m:sup>
                      </m:sSup>
                    </m:e>
                  </m:d>
                  <m:sSup>
                    <m:sSupPr>
                      <m:ctrlPr>
                        <w:rPr>
                          <w:rFonts w:ascii="Cambria Math" w:hAnsi="Cambria Math"/>
                        </w:rPr>
                      </m:ctrlPr>
                    </m:sSupPr>
                    <m:e>
                      <m:r>
                        <w:rPr>
                          <w:rFonts w:ascii="Cambria Math" w:hAnsi="Cambria Math"/>
                        </w:rPr>
                        <m:t>N</m:t>
                      </m:r>
                    </m:e>
                    <m:sup>
                      <m:r>
                        <w:rPr>
                          <w:rFonts w:ascii="Cambria Math" w:hAnsi="Cambria Math"/>
                        </w:rPr>
                        <m:t>i</m:t>
                      </m:r>
                    </m:sup>
                  </m:sSup>
                </m:e>
              </m:d>
            </m:e>
          </m:d>
          <m:r>
            <m:rPr>
              <m:sty m:val="p"/>
            </m:rPr>
            <w:rPr>
              <w:rFonts w:ascii="Cambria Math" w:hAnsi="Cambria Math"/>
            </w:rPr>
            <m:t>+</m:t>
          </m:r>
          <m:sSup>
            <m:sSupPr>
              <m:ctrlPr>
                <w:rPr>
                  <w:rFonts w:ascii="Cambria Math" w:hAnsi="Cambria Math"/>
                </w:rPr>
              </m:ctrlPr>
            </m:sSupPr>
            <m:e>
              <m:r>
                <w:rPr>
                  <w:rFonts w:ascii="Cambria Math" w:hAnsi="Cambria Math"/>
                </w:rPr>
                <m:t>ε</m:t>
              </m:r>
            </m:e>
            <m:sup>
              <m:r>
                <w:rPr>
                  <w:rFonts w:ascii="Cambria Math" w:hAnsi="Cambria Math"/>
                </w:rPr>
                <m:t>i</m:t>
              </m:r>
              <m:r>
                <m:rPr>
                  <m:sty m:val="p"/>
                </m:rPr>
                <w:rPr>
                  <w:rFonts w:ascii="Cambria Math" w:hAnsi="Cambria Math"/>
                </w:rPr>
                <m:t>,</m:t>
              </m:r>
              <m:r>
                <w:rPr>
                  <w:rFonts w:ascii="Cambria Math" w:hAnsi="Cambria Math"/>
                </w:rPr>
                <m:t>j</m:t>
              </m:r>
            </m:sup>
          </m:sSup>
          <m:r>
            <m:rPr>
              <m:sty m:val="p"/>
            </m:rPr>
            <w:rPr>
              <w:rFonts w:ascii="Cambria Math" w:hAnsi="Cambria Math"/>
            </w:rPr>
            <m:t>.</m:t>
          </m:r>
          <m:r>
            <w:rPr>
              <w:rFonts w:ascii="Cambria Math" w:hAnsi="Cambria Math"/>
            </w:rPr>
            <m:t>  </m:t>
          </m:r>
          <m:d>
            <m:dPr>
              <m:ctrlPr>
                <w:rPr>
                  <w:rFonts w:ascii="Cambria Math" w:hAnsi="Cambria Math"/>
                </w:rPr>
              </m:ctrlPr>
            </m:dPr>
            <m:e>
              <m:r>
                <w:rPr>
                  <w:rFonts w:ascii="Cambria Math" w:hAnsi="Cambria Math"/>
                </w:rPr>
                <m:t>4</m:t>
              </m:r>
            </m:e>
          </m:d>
        </m:oMath>
      </m:oMathPara>
    </w:p>
    <w:p w14:paraId="70415D3D" w14:textId="77777777" w:rsidR="00610E93" w:rsidRDefault="002C086F">
      <w:pPr>
        <w:pStyle w:val="FirstParagraph"/>
      </w:pPr>
      <w:r>
        <w:t xml:space="preserve">To simplify notation, denote </w:t>
      </w:r>
      <m:oMath>
        <m:r>
          <w:rPr>
            <w:rFonts w:ascii="Cambria Math" w:hAnsi="Cambria Math"/>
          </w:rPr>
          <m:t>α</m:t>
        </m:r>
        <m:d>
          <m:dPr>
            <m:ctrlPr>
              <w:rPr>
                <w:rFonts w:ascii="Cambria Math" w:hAnsi="Cambria Math"/>
              </w:rPr>
            </m:ctrlPr>
          </m:dPr>
          <m:e>
            <m:sSup>
              <m:sSupPr>
                <m:ctrlPr>
                  <w:rPr>
                    <w:rFonts w:ascii="Cambria Math" w:hAnsi="Cambria Math"/>
                  </w:rPr>
                </m:ctrlPr>
              </m:sSupPr>
              <m:e>
                <m:r>
                  <m:rPr>
                    <m:sty m:val="b"/>
                  </m:rPr>
                  <w:rPr>
                    <w:rFonts w:ascii="Cambria Math" w:hAnsi="Cambria Math"/>
                  </w:rPr>
                  <m:t>c</m:t>
                </m:r>
              </m:e>
              <m:sup>
                <m:r>
                  <w:rPr>
                    <w:rFonts w:ascii="Cambria Math" w:hAnsi="Cambria Math"/>
                  </w:rPr>
                  <m:t>i</m:t>
                </m:r>
                <m:r>
                  <m:rPr>
                    <m:sty m:val="p"/>
                  </m:rPr>
                  <w:rPr>
                    <w:rFonts w:ascii="Cambria Math" w:hAnsi="Cambria Math"/>
                  </w:rPr>
                  <m:t>,</m:t>
                </m:r>
                <m:r>
                  <w:rPr>
                    <w:rFonts w:ascii="Cambria Math" w:hAnsi="Cambria Math"/>
                  </w:rPr>
                  <m:t>j</m:t>
                </m:r>
              </m:sup>
            </m:sSup>
          </m:e>
        </m:d>
      </m:oMath>
      <w:r>
        <w:t xml:space="preserve"> as </w:t>
      </w:r>
      <m:oMath>
        <m:sSup>
          <m:sSupPr>
            <m:ctrlPr>
              <w:rPr>
                <w:rFonts w:ascii="Cambria Math" w:hAnsi="Cambria Math"/>
              </w:rPr>
            </m:ctrlPr>
          </m:sSupPr>
          <m:e>
            <m:r>
              <w:rPr>
                <w:rFonts w:ascii="Cambria Math" w:hAnsi="Cambria Math"/>
              </w:rPr>
              <m:t>α</m:t>
            </m:r>
          </m:e>
          <m:sup>
            <m:r>
              <w:rPr>
                <w:rFonts w:ascii="Cambria Math" w:hAnsi="Cambria Math"/>
              </w:rPr>
              <m:t>i</m:t>
            </m:r>
            <m:r>
              <m:rPr>
                <m:sty m:val="p"/>
              </m:rPr>
              <w:rPr>
                <w:rFonts w:ascii="Cambria Math" w:hAnsi="Cambria Math"/>
              </w:rPr>
              <m:t>,</m:t>
            </m:r>
            <m:r>
              <w:rPr>
                <w:rFonts w:ascii="Cambria Math" w:hAnsi="Cambria Math"/>
              </w:rPr>
              <m:t>j</m:t>
            </m:r>
          </m:sup>
        </m:sSup>
      </m:oMath>
      <w:r>
        <w:t xml:space="preserve">, </w:t>
      </w:r>
      <m:oMath>
        <m:r>
          <w:rPr>
            <w:rFonts w:ascii="Cambria Math" w:hAnsi="Cambria Math"/>
          </w:rPr>
          <m:t>β</m:t>
        </m:r>
        <m:d>
          <m:dPr>
            <m:ctrlPr>
              <w:rPr>
                <w:rFonts w:ascii="Cambria Math" w:hAnsi="Cambria Math"/>
              </w:rPr>
            </m:ctrlPr>
          </m:dPr>
          <m:e>
            <m:sSup>
              <m:sSupPr>
                <m:ctrlPr>
                  <w:rPr>
                    <w:rFonts w:ascii="Cambria Math" w:hAnsi="Cambria Math"/>
                  </w:rPr>
                </m:ctrlPr>
              </m:sSupPr>
              <m:e>
                <m:r>
                  <m:rPr>
                    <m:sty m:val="b"/>
                  </m:rPr>
                  <w:rPr>
                    <w:rFonts w:ascii="Cambria Math" w:hAnsi="Cambria Math"/>
                  </w:rPr>
                  <m:t>c</m:t>
                </m:r>
              </m:e>
              <m:sup>
                <m:r>
                  <w:rPr>
                    <w:rFonts w:ascii="Cambria Math" w:hAnsi="Cambria Math"/>
                  </w:rPr>
                  <m:t>i</m:t>
                </m:r>
                <m:r>
                  <m:rPr>
                    <m:sty m:val="p"/>
                  </m:rPr>
                  <w:rPr>
                    <w:rFonts w:ascii="Cambria Math" w:hAnsi="Cambria Math"/>
                  </w:rPr>
                  <m:t>,</m:t>
                </m:r>
                <m:r>
                  <w:rPr>
                    <w:rFonts w:ascii="Cambria Math" w:hAnsi="Cambria Math"/>
                  </w:rPr>
                  <m:t>j</m:t>
                </m:r>
              </m:sup>
            </m:sSup>
          </m:e>
        </m:d>
      </m:oMath>
      <w:r>
        <w:t xml:space="preserve"> as </w:t>
      </w:r>
      <m:oMath>
        <m:sSup>
          <m:sSupPr>
            <m:ctrlPr>
              <w:rPr>
                <w:rFonts w:ascii="Cambria Math" w:hAnsi="Cambria Math"/>
              </w:rPr>
            </m:ctrlPr>
          </m:sSupPr>
          <m:e>
            <m:r>
              <w:rPr>
                <w:rFonts w:ascii="Cambria Math" w:hAnsi="Cambria Math"/>
              </w:rPr>
              <m:t>β</m:t>
            </m:r>
          </m:e>
          <m:sup>
            <m:r>
              <w:rPr>
                <w:rFonts w:ascii="Cambria Math" w:hAnsi="Cambria Math"/>
              </w:rPr>
              <m:t>i</m:t>
            </m:r>
            <m:r>
              <m:rPr>
                <m:sty m:val="p"/>
              </m:rPr>
              <w:rPr>
                <w:rFonts w:ascii="Cambria Math" w:hAnsi="Cambria Math"/>
              </w:rPr>
              <m:t>,</m:t>
            </m:r>
            <m:r>
              <w:rPr>
                <w:rFonts w:ascii="Cambria Math" w:hAnsi="Cambria Math"/>
              </w:rPr>
              <m:t>j</m:t>
            </m:r>
          </m:sup>
        </m:sSup>
      </m:oMath>
      <w:r>
        <w:t xml:space="preserve">, and </w:t>
      </w:r>
      <m:oMath>
        <m:r>
          <w:rPr>
            <w:rFonts w:ascii="Cambria Math" w:hAnsi="Cambria Math"/>
          </w:rPr>
          <m:t>ymax</m:t>
        </m:r>
        <m:d>
          <m:dPr>
            <m:ctrlPr>
              <w:rPr>
                <w:rFonts w:ascii="Cambria Math" w:hAnsi="Cambria Math"/>
              </w:rPr>
            </m:ctrlPr>
          </m:dPr>
          <m:e>
            <m:sSup>
              <m:sSupPr>
                <m:ctrlPr>
                  <w:rPr>
                    <w:rFonts w:ascii="Cambria Math" w:hAnsi="Cambria Math"/>
                  </w:rPr>
                </m:ctrlPr>
              </m:sSupPr>
              <m:e>
                <m:r>
                  <m:rPr>
                    <m:sty m:val="b"/>
                  </m:rPr>
                  <w:rPr>
                    <w:rFonts w:ascii="Cambria Math" w:hAnsi="Cambria Math"/>
                  </w:rPr>
                  <m:t>c</m:t>
                </m:r>
              </m:e>
              <m:sup>
                <m:r>
                  <w:rPr>
                    <w:rFonts w:ascii="Cambria Math" w:hAnsi="Cambria Math"/>
                  </w:rPr>
                  <m:t>i</m:t>
                </m:r>
                <m:r>
                  <m:rPr>
                    <m:sty m:val="p"/>
                  </m:rPr>
                  <w:rPr>
                    <w:rFonts w:ascii="Cambria Math" w:hAnsi="Cambria Math"/>
                  </w:rPr>
                  <m:t>,</m:t>
                </m:r>
                <m:r>
                  <w:rPr>
                    <w:rFonts w:ascii="Cambria Math" w:hAnsi="Cambria Math"/>
                  </w:rPr>
                  <m:t>j</m:t>
                </m:r>
              </m:sup>
            </m:sSup>
          </m:e>
        </m:d>
      </m:oMath>
      <w:r>
        <w:t xml:space="preserve"> as </w:t>
      </w:r>
      <m:oMath>
        <m:r>
          <w:rPr>
            <w:rFonts w:ascii="Cambria Math" w:hAnsi="Cambria Math"/>
          </w:rPr>
          <m:t>yma</m:t>
        </m:r>
        <m:sSup>
          <m:sSupPr>
            <m:ctrlPr>
              <w:rPr>
                <w:rFonts w:ascii="Cambria Math" w:hAnsi="Cambria Math"/>
              </w:rPr>
            </m:ctrlPr>
          </m:sSupPr>
          <m:e>
            <m:r>
              <w:rPr>
                <w:rFonts w:ascii="Cambria Math" w:hAnsi="Cambria Math"/>
              </w:rPr>
              <m:t>x</m:t>
            </m:r>
          </m:e>
          <m:sup>
            <m:r>
              <w:rPr>
                <w:rFonts w:ascii="Cambria Math" w:hAnsi="Cambria Math"/>
              </w:rPr>
              <m:t>i</m:t>
            </m:r>
            <m:r>
              <m:rPr>
                <m:sty m:val="p"/>
              </m:rPr>
              <w:rPr>
                <w:rFonts w:ascii="Cambria Math" w:hAnsi="Cambria Math"/>
              </w:rPr>
              <m:t>,</m:t>
            </m:r>
            <m:r>
              <w:rPr>
                <w:rFonts w:ascii="Cambria Math" w:hAnsi="Cambria Math"/>
              </w:rPr>
              <m:t>j</m:t>
            </m:r>
          </m:sup>
        </m:sSup>
      </m:oMath>
      <w:r>
        <w:t>. Then, a cell-specific yield function can be written as,</w:t>
      </w:r>
    </w:p>
    <w:p w14:paraId="16A2DC5B" w14:textId="77777777" w:rsidR="00610E93" w:rsidRDefault="00BE18DE">
      <w:pPr>
        <w:pStyle w:val="BodyText"/>
      </w:pPr>
      <m:oMathPara>
        <m:oMathParaPr>
          <m:jc m:val="center"/>
        </m:oMathParaPr>
        <m:oMath>
          <m:sSup>
            <m:sSupPr>
              <m:ctrlPr>
                <w:rPr>
                  <w:rFonts w:ascii="Cambria Math" w:hAnsi="Cambria Math"/>
                </w:rPr>
              </m:ctrlPr>
            </m:sSupPr>
            <m:e>
              <m:r>
                <w:rPr>
                  <w:rFonts w:ascii="Cambria Math" w:hAnsi="Cambria Math"/>
                </w:rPr>
                <m:t>f</m:t>
              </m:r>
            </m:e>
            <m:sup>
              <m:r>
                <w:rPr>
                  <w:rFonts w:ascii="Cambria Math" w:hAnsi="Cambria Math"/>
                </w:rPr>
                <m:t>i</m:t>
              </m:r>
              <m:r>
                <m:rPr>
                  <m:sty m:val="p"/>
                </m:rPr>
                <w:rPr>
                  <w:rFonts w:ascii="Cambria Math" w:hAnsi="Cambria Math"/>
                </w:rPr>
                <m:t>,</m:t>
              </m:r>
              <m:r>
                <w:rPr>
                  <w:rFonts w:ascii="Cambria Math" w:hAnsi="Cambria Math"/>
                </w:rPr>
                <m:t>j</m:t>
              </m:r>
            </m:sup>
          </m:sSup>
          <m:d>
            <m:dPr>
              <m:ctrlPr>
                <w:rPr>
                  <w:rFonts w:ascii="Cambria Math" w:hAnsi="Cambria Math"/>
                </w:rPr>
              </m:ctrlPr>
            </m:dPr>
            <m:e>
              <m:r>
                <w:rPr>
                  <w:rFonts w:ascii="Cambria Math" w:hAnsi="Cambria Math"/>
                </w:rPr>
                <m:t>N</m:t>
              </m:r>
            </m:e>
          </m:d>
          <m:r>
            <m:rPr>
              <m:sty m:val="p"/>
            </m:rPr>
            <w:rPr>
              <w:rFonts w:ascii="Cambria Math" w:hAnsi="Cambria Math"/>
            </w:rPr>
            <m:t>=</m:t>
          </m:r>
          <m:r>
            <w:rPr>
              <w:rFonts w:ascii="Cambria Math" w:hAnsi="Cambria Math"/>
            </w:rPr>
            <m:t>yma</m:t>
          </m:r>
          <m:sSup>
            <m:sSupPr>
              <m:ctrlPr>
                <w:rPr>
                  <w:rFonts w:ascii="Cambria Math" w:hAnsi="Cambria Math"/>
                </w:rPr>
              </m:ctrlPr>
            </m:sSupPr>
            <m:e>
              <m:r>
                <w:rPr>
                  <w:rFonts w:ascii="Cambria Math" w:hAnsi="Cambria Math"/>
                </w:rPr>
                <m:t>x</m:t>
              </m:r>
            </m:e>
            <m:sup>
              <m:r>
                <w:rPr>
                  <w:rFonts w:ascii="Cambria Math" w:hAnsi="Cambria Math"/>
                </w:rPr>
                <m:t>i</m:t>
              </m:r>
              <m:r>
                <m:rPr>
                  <m:sty m:val="p"/>
                </m:rPr>
                <w:rPr>
                  <w:rFonts w:ascii="Cambria Math" w:hAnsi="Cambria Math"/>
                </w:rPr>
                <m:t>,</m:t>
              </m:r>
              <m:r>
                <w:rPr>
                  <w:rFonts w:ascii="Cambria Math" w:hAnsi="Cambria Math"/>
                </w:rPr>
                <m:t>j</m:t>
              </m:r>
            </m:sup>
          </m:sSup>
          <m:d>
            <m:dPr>
              <m:ctrlPr>
                <w:rPr>
                  <w:rFonts w:ascii="Cambria Math" w:hAnsi="Cambria Math"/>
                </w:rPr>
              </m:ctrlPr>
            </m:dPr>
            <m:e>
              <m:r>
                <w:rPr>
                  <w:rFonts w:ascii="Cambria Math" w:hAnsi="Cambria Math"/>
                </w:rPr>
                <m:t>1</m:t>
              </m:r>
              <m:r>
                <m:rPr>
                  <m:sty m:val="p"/>
                </m:rPr>
                <w:rPr>
                  <w:rFonts w:ascii="Cambria Math" w:hAnsi="Cambria Math"/>
                </w:rPr>
                <m:t>-</m:t>
              </m:r>
              <m:r>
                <w:rPr>
                  <w:rFonts w:ascii="Cambria Math" w:hAnsi="Cambria Math"/>
                </w:rPr>
                <m:t>exp</m:t>
              </m:r>
              <m:d>
                <m:dPr>
                  <m:ctrlPr>
                    <w:rPr>
                      <w:rFonts w:ascii="Cambria Math" w:hAnsi="Cambria Math"/>
                    </w:rPr>
                  </m:ctrlPr>
                </m:dPr>
                <m:e>
                  <m:sSup>
                    <m:sSupPr>
                      <m:ctrlPr>
                        <w:rPr>
                          <w:rFonts w:ascii="Cambria Math" w:hAnsi="Cambria Math"/>
                        </w:rPr>
                      </m:ctrlPr>
                    </m:sSupPr>
                    <m:e>
                      <m:r>
                        <w:rPr>
                          <w:rFonts w:ascii="Cambria Math" w:hAnsi="Cambria Math"/>
                        </w:rPr>
                        <m:t>α</m:t>
                      </m:r>
                    </m:e>
                    <m:sup>
                      <m:r>
                        <w:rPr>
                          <w:rFonts w:ascii="Cambria Math" w:hAnsi="Cambria Math"/>
                        </w:rPr>
                        <m:t>i</m:t>
                      </m:r>
                      <m:r>
                        <m:rPr>
                          <m:sty m:val="p"/>
                        </m:rPr>
                        <w:rPr>
                          <w:rFonts w:ascii="Cambria Math" w:hAnsi="Cambria Math"/>
                        </w:rPr>
                        <m:t>,</m:t>
                      </m:r>
                      <m:r>
                        <w:rPr>
                          <w:rFonts w:ascii="Cambria Math" w:hAnsi="Cambria Math"/>
                        </w:rPr>
                        <m:t>j</m:t>
                      </m:r>
                    </m:sup>
                  </m:sSup>
                  <m:r>
                    <m:rPr>
                      <m:sty m:val="p"/>
                    </m:rPr>
                    <w:rPr>
                      <w:rFonts w:ascii="Cambria Math" w:hAnsi="Cambria Math"/>
                    </w:rPr>
                    <m:t>+</m:t>
                  </m:r>
                  <m:sSup>
                    <m:sSupPr>
                      <m:ctrlPr>
                        <w:rPr>
                          <w:rFonts w:ascii="Cambria Math" w:hAnsi="Cambria Math"/>
                        </w:rPr>
                      </m:ctrlPr>
                    </m:sSupPr>
                    <m:e>
                      <m:r>
                        <w:rPr>
                          <w:rFonts w:ascii="Cambria Math" w:hAnsi="Cambria Math"/>
                        </w:rPr>
                        <m:t>β</m:t>
                      </m:r>
                    </m:e>
                    <m:sup>
                      <m:r>
                        <w:rPr>
                          <w:rFonts w:ascii="Cambria Math" w:hAnsi="Cambria Math"/>
                        </w:rPr>
                        <m:t>i</m:t>
                      </m:r>
                      <m:r>
                        <m:rPr>
                          <m:sty m:val="p"/>
                        </m:rPr>
                        <w:rPr>
                          <w:rFonts w:ascii="Cambria Math" w:hAnsi="Cambria Math"/>
                        </w:rPr>
                        <m:t>,</m:t>
                      </m:r>
                      <m:r>
                        <w:rPr>
                          <w:rFonts w:ascii="Cambria Math" w:hAnsi="Cambria Math"/>
                        </w:rPr>
                        <m:t>j</m:t>
                      </m:r>
                    </m:sup>
                  </m:sSup>
                  <m:sSup>
                    <m:sSupPr>
                      <m:ctrlPr>
                        <w:rPr>
                          <w:rFonts w:ascii="Cambria Math" w:hAnsi="Cambria Math"/>
                        </w:rPr>
                      </m:ctrlPr>
                    </m:sSupPr>
                    <m:e>
                      <m:r>
                        <w:rPr>
                          <w:rFonts w:ascii="Cambria Math" w:hAnsi="Cambria Math"/>
                        </w:rPr>
                        <m:t>N</m:t>
                      </m:r>
                    </m:e>
                    <m:sup>
                      <m:r>
                        <w:rPr>
                          <w:rFonts w:ascii="Cambria Math" w:hAnsi="Cambria Math"/>
                        </w:rPr>
                        <m:t>i</m:t>
                      </m:r>
                    </m:sup>
                  </m:sSup>
                </m:e>
              </m:d>
            </m:e>
          </m:d>
          <m:r>
            <m:rPr>
              <m:sty m:val="p"/>
            </m:rPr>
            <w:rPr>
              <w:rFonts w:ascii="Cambria Math" w:hAnsi="Cambria Math"/>
            </w:rPr>
            <m:t>+</m:t>
          </m:r>
          <m:sSup>
            <m:sSupPr>
              <m:ctrlPr>
                <w:rPr>
                  <w:rFonts w:ascii="Cambria Math" w:hAnsi="Cambria Math"/>
                </w:rPr>
              </m:ctrlPr>
            </m:sSupPr>
            <m:e>
              <m:r>
                <w:rPr>
                  <w:rFonts w:ascii="Cambria Math" w:hAnsi="Cambria Math"/>
                </w:rPr>
                <m:t>ε</m:t>
              </m:r>
            </m:e>
            <m:sup>
              <m:r>
                <w:rPr>
                  <w:rFonts w:ascii="Cambria Math" w:hAnsi="Cambria Math"/>
                </w:rPr>
                <m:t>i</m:t>
              </m:r>
              <m:r>
                <m:rPr>
                  <m:sty m:val="p"/>
                </m:rPr>
                <w:rPr>
                  <w:rFonts w:ascii="Cambria Math" w:hAnsi="Cambria Math"/>
                </w:rPr>
                <m:t>,</m:t>
              </m:r>
              <m:r>
                <w:rPr>
                  <w:rFonts w:ascii="Cambria Math" w:hAnsi="Cambria Math"/>
                </w:rPr>
                <m:t>j</m:t>
              </m:r>
            </m:sup>
          </m:sSup>
          <m:r>
            <m:rPr>
              <m:sty m:val="p"/>
            </m:rPr>
            <w:rPr>
              <w:rFonts w:ascii="Cambria Math" w:hAnsi="Cambria Math"/>
            </w:rPr>
            <m:t>.</m:t>
          </m:r>
          <m:r>
            <w:rPr>
              <w:rFonts w:ascii="Cambria Math" w:hAnsi="Cambria Math"/>
            </w:rPr>
            <m:t>  </m:t>
          </m:r>
          <m:d>
            <m:dPr>
              <m:ctrlPr>
                <w:rPr>
                  <w:rFonts w:ascii="Cambria Math" w:hAnsi="Cambria Math"/>
                </w:rPr>
              </m:ctrlPr>
            </m:dPr>
            <m:e>
              <m:r>
                <w:rPr>
                  <w:rFonts w:ascii="Cambria Math" w:hAnsi="Cambria Math"/>
                </w:rPr>
                <m:t>5</m:t>
              </m:r>
            </m:e>
          </m:d>
        </m:oMath>
      </m:oMathPara>
    </w:p>
    <w:p w14:paraId="00EC57D1" w14:textId="77777777" w:rsidR="00610E93" w:rsidRDefault="002C086F">
      <w:pPr>
        <w:pStyle w:val="FirstParagraph"/>
      </w:pPr>
      <w:r>
        <w:t xml:space="preserve">Parameters </w:t>
      </w:r>
      <m:oMath>
        <m:sSup>
          <m:sSupPr>
            <m:ctrlPr>
              <w:rPr>
                <w:rFonts w:ascii="Cambria Math" w:hAnsi="Cambria Math"/>
              </w:rPr>
            </m:ctrlPr>
          </m:sSupPr>
          <m:e>
            <m:r>
              <w:rPr>
                <w:rFonts w:ascii="Cambria Math" w:hAnsi="Cambria Math"/>
              </w:rPr>
              <m:t>α</m:t>
            </m:r>
          </m:e>
          <m:sup>
            <m:r>
              <w:rPr>
                <w:rFonts w:ascii="Cambria Math" w:hAnsi="Cambria Math"/>
              </w:rPr>
              <m:t>i</m:t>
            </m:r>
            <m:r>
              <m:rPr>
                <m:sty m:val="p"/>
              </m:rPr>
              <w:rPr>
                <w:rFonts w:ascii="Cambria Math" w:hAnsi="Cambria Math"/>
              </w:rPr>
              <m:t>,</m:t>
            </m:r>
            <m:r>
              <w:rPr>
                <w:rFonts w:ascii="Cambria Math" w:hAnsi="Cambria Math"/>
              </w:rPr>
              <m:t>j</m:t>
            </m:r>
          </m:sup>
        </m:sSup>
      </m:oMath>
      <w:r>
        <w:t xml:space="preserve">, </w:t>
      </w:r>
      <m:oMath>
        <m:sSup>
          <m:sSupPr>
            <m:ctrlPr>
              <w:rPr>
                <w:rFonts w:ascii="Cambria Math" w:hAnsi="Cambria Math"/>
              </w:rPr>
            </m:ctrlPr>
          </m:sSupPr>
          <m:e>
            <m:r>
              <w:rPr>
                <w:rFonts w:ascii="Cambria Math" w:hAnsi="Cambria Math"/>
              </w:rPr>
              <m:t>β</m:t>
            </m:r>
          </m:e>
          <m:sup>
            <m:r>
              <w:rPr>
                <w:rFonts w:ascii="Cambria Math" w:hAnsi="Cambria Math"/>
              </w:rPr>
              <m:t>i</m:t>
            </m:r>
            <m:r>
              <m:rPr>
                <m:sty m:val="p"/>
              </m:rPr>
              <w:rPr>
                <w:rFonts w:ascii="Cambria Math" w:hAnsi="Cambria Math"/>
              </w:rPr>
              <m:t>,</m:t>
            </m:r>
            <m:r>
              <w:rPr>
                <w:rFonts w:ascii="Cambria Math" w:hAnsi="Cambria Math"/>
              </w:rPr>
              <m:t>j</m:t>
            </m:r>
          </m:sup>
        </m:sSup>
      </m:oMath>
      <w:r>
        <w:t xml:space="preserve">, </w:t>
      </w:r>
      <m:oMath>
        <m:sSup>
          <m:sSupPr>
            <m:ctrlPr>
              <w:rPr>
                <w:rFonts w:ascii="Cambria Math" w:hAnsi="Cambria Math"/>
              </w:rPr>
            </m:ctrlPr>
          </m:sSupPr>
          <m:e>
            <m:r>
              <w:rPr>
                <w:rFonts w:ascii="Cambria Math" w:hAnsi="Cambria Math"/>
              </w:rPr>
              <m:t>β</m:t>
            </m:r>
          </m:e>
          <m:sup>
            <m:r>
              <w:rPr>
                <w:rFonts w:ascii="Cambria Math" w:hAnsi="Cambria Math"/>
              </w:rPr>
              <m:t>i</m:t>
            </m:r>
            <m:r>
              <m:rPr>
                <m:sty m:val="p"/>
              </m:rPr>
              <w:rPr>
                <w:rFonts w:ascii="Cambria Math" w:hAnsi="Cambria Math"/>
              </w:rPr>
              <m:t>,</m:t>
            </m:r>
            <m:r>
              <w:rPr>
                <w:rFonts w:ascii="Cambria Math" w:hAnsi="Cambria Math"/>
              </w:rPr>
              <m:t>j</m:t>
            </m:r>
          </m:sup>
        </m:sSup>
      </m:oMath>
      <w:r>
        <w:t xml:space="preserve">, and </w:t>
      </w:r>
      <m:oMath>
        <m:sSup>
          <m:sSupPr>
            <m:ctrlPr>
              <w:rPr>
                <w:rFonts w:ascii="Cambria Math" w:hAnsi="Cambria Math"/>
              </w:rPr>
            </m:ctrlPr>
          </m:sSupPr>
          <m:e>
            <m:r>
              <w:rPr>
                <w:rFonts w:ascii="Cambria Math" w:hAnsi="Cambria Math"/>
              </w:rPr>
              <m:t>ε</m:t>
            </m:r>
          </m:e>
          <m:sup>
            <m:r>
              <w:rPr>
                <w:rFonts w:ascii="Cambria Math" w:hAnsi="Cambria Math"/>
              </w:rPr>
              <m:t>i</m:t>
            </m:r>
            <m:r>
              <m:rPr>
                <m:sty m:val="p"/>
              </m:rPr>
              <w:rPr>
                <w:rFonts w:ascii="Cambria Math" w:hAnsi="Cambria Math"/>
              </w:rPr>
              <m:t>,</m:t>
            </m:r>
            <m:r>
              <w:rPr>
                <w:rFonts w:ascii="Cambria Math" w:hAnsi="Cambria Math"/>
              </w:rPr>
              <m:t>j</m:t>
            </m:r>
          </m:sup>
        </m:sSup>
      </m:oMath>
      <w:r>
        <w:t xml:space="preserve"> were modeled as spatially autocorrelated using unconditional Gaussian geostatistical simulation based on the spherical variogram models. 1 shows the main variogram parameter values used in generating </w:t>
      </w:r>
      <m:oMath>
        <m:sSup>
          <m:sSupPr>
            <m:ctrlPr>
              <w:rPr>
                <w:rFonts w:ascii="Cambria Math" w:hAnsi="Cambria Math"/>
              </w:rPr>
            </m:ctrlPr>
          </m:sSupPr>
          <m:e>
            <m:r>
              <w:rPr>
                <w:rFonts w:ascii="Cambria Math" w:hAnsi="Cambria Math"/>
              </w:rPr>
              <m:t>α</m:t>
            </m:r>
          </m:e>
          <m:sup>
            <m:r>
              <w:rPr>
                <w:rFonts w:ascii="Cambria Math" w:hAnsi="Cambria Math"/>
              </w:rPr>
              <m:t>i</m:t>
            </m:r>
            <m:r>
              <m:rPr>
                <m:sty m:val="p"/>
              </m:rPr>
              <w:rPr>
                <w:rFonts w:ascii="Cambria Math" w:hAnsi="Cambria Math"/>
              </w:rPr>
              <m:t>,</m:t>
            </m:r>
            <m:r>
              <w:rPr>
                <w:rFonts w:ascii="Cambria Math" w:hAnsi="Cambria Math"/>
              </w:rPr>
              <m:t>j</m:t>
            </m:r>
          </m:sup>
        </m:sSup>
      </m:oMath>
      <w:r>
        <w:t xml:space="preserve">, </w:t>
      </w:r>
      <m:oMath>
        <m:sSup>
          <m:sSupPr>
            <m:ctrlPr>
              <w:rPr>
                <w:rFonts w:ascii="Cambria Math" w:hAnsi="Cambria Math"/>
              </w:rPr>
            </m:ctrlPr>
          </m:sSupPr>
          <m:e>
            <m:r>
              <w:rPr>
                <w:rFonts w:ascii="Cambria Math" w:hAnsi="Cambria Math"/>
              </w:rPr>
              <m:t>β</m:t>
            </m:r>
          </m:e>
          <m:sup>
            <m:r>
              <w:rPr>
                <w:rFonts w:ascii="Cambria Math" w:hAnsi="Cambria Math"/>
              </w:rPr>
              <m:t>i</m:t>
            </m:r>
            <m:r>
              <m:rPr>
                <m:sty m:val="p"/>
              </m:rPr>
              <w:rPr>
                <w:rFonts w:ascii="Cambria Math" w:hAnsi="Cambria Math"/>
              </w:rPr>
              <m:t>,</m:t>
            </m:r>
            <m:r>
              <w:rPr>
                <w:rFonts w:ascii="Cambria Math" w:hAnsi="Cambria Math"/>
              </w:rPr>
              <m:t>j</m:t>
            </m:r>
          </m:sup>
        </m:sSup>
      </m:oMath>
      <w:r>
        <w:t xml:space="preserve">, </w:t>
      </w:r>
      <m:oMath>
        <m:sSup>
          <m:sSupPr>
            <m:ctrlPr>
              <w:rPr>
                <w:rFonts w:ascii="Cambria Math" w:hAnsi="Cambria Math"/>
              </w:rPr>
            </m:ctrlPr>
          </m:sSupPr>
          <m:e>
            <m:r>
              <w:rPr>
                <w:rFonts w:ascii="Cambria Math" w:hAnsi="Cambria Math"/>
              </w:rPr>
              <m:t>β</m:t>
            </m:r>
          </m:e>
          <m:sup>
            <m:r>
              <w:rPr>
                <w:rFonts w:ascii="Cambria Math" w:hAnsi="Cambria Math"/>
              </w:rPr>
              <m:t>i</m:t>
            </m:r>
            <m:r>
              <m:rPr>
                <m:sty m:val="p"/>
              </m:rPr>
              <w:rPr>
                <w:rFonts w:ascii="Cambria Math" w:hAnsi="Cambria Math"/>
              </w:rPr>
              <m:t>,</m:t>
            </m:r>
            <m:r>
              <w:rPr>
                <w:rFonts w:ascii="Cambria Math" w:hAnsi="Cambria Math"/>
              </w:rPr>
              <m:t>j</m:t>
            </m:r>
          </m:sup>
        </m:sSup>
      </m:oMath>
      <w:r>
        <w:t xml:space="preserve">, and </w:t>
      </w:r>
      <m:oMath>
        <m:sSup>
          <m:sSupPr>
            <m:ctrlPr>
              <w:rPr>
                <w:rFonts w:ascii="Cambria Math" w:hAnsi="Cambria Math"/>
              </w:rPr>
            </m:ctrlPr>
          </m:sSupPr>
          <m:e>
            <m:r>
              <w:rPr>
                <w:rFonts w:ascii="Cambria Math" w:hAnsi="Cambria Math"/>
              </w:rPr>
              <m:t>ε</m:t>
            </m:r>
          </m:e>
          <m:sup>
            <m:r>
              <w:rPr>
                <w:rFonts w:ascii="Cambria Math" w:hAnsi="Cambria Math"/>
              </w:rPr>
              <m:t>i</m:t>
            </m:r>
            <m:r>
              <m:rPr>
                <m:sty m:val="p"/>
              </m:rPr>
              <w:rPr>
                <w:rFonts w:ascii="Cambria Math" w:hAnsi="Cambria Math"/>
              </w:rPr>
              <m:t>,</m:t>
            </m:r>
            <m:r>
              <w:rPr>
                <w:rFonts w:ascii="Cambria Math" w:hAnsi="Cambria Math"/>
              </w:rPr>
              <m:t>j</m:t>
            </m:r>
          </m:sup>
        </m:sSup>
      </m:oMath>
      <w:r>
        <w:t xml:space="preserve">. These parameter values of the variograms were chosen to generate yields consistent with those observed in experiments conducted by the DIFM project. (Codes used to generate parameter values are available at </w:t>
      </w:r>
      <w:hyperlink r:id="rId10">
        <w:r>
          <w:rPr>
            <w:rStyle w:val="Hyperlink"/>
          </w:rPr>
          <w:t>https://github.com/tmieno2/ML_VRA.git</w:t>
        </w:r>
      </w:hyperlink>
      <w:r>
        <w:t>.)</w:t>
      </w:r>
    </w:p>
    <w:p w14:paraId="05F1AEB7" w14:textId="77777777" w:rsidR="00610E93" w:rsidRDefault="002C086F">
      <w:pPr>
        <w:pStyle w:val="BodyText"/>
      </w:pPr>
      <w:r>
        <w:t xml:space="preserve">Each cell </w:t>
      </w:r>
      <m:oMath>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e>
        </m:d>
      </m:oMath>
      <w:r>
        <w:t xml:space="preserve">’s “true” optimal N application rate, denoted </w:t>
      </w:r>
      <m:oMath>
        <m:sSubSup>
          <m:sSubSupPr>
            <m:ctrlPr>
              <w:rPr>
                <w:rFonts w:ascii="Cambria Math" w:hAnsi="Cambria Math"/>
              </w:rPr>
            </m:ctrlPr>
          </m:sSubSupPr>
          <m:e>
            <m:r>
              <w:rPr>
                <w:rFonts w:ascii="Cambria Math" w:hAnsi="Cambria Math"/>
              </w:rPr>
              <m:t>N</m:t>
            </m:r>
          </m:e>
          <m:sub>
            <m:r>
              <w:rPr>
                <w:rFonts w:ascii="Cambria Math" w:hAnsi="Cambria Math"/>
              </w:rPr>
              <m:t>opt</m:t>
            </m:r>
          </m:sub>
          <m:sup>
            <m:r>
              <w:rPr>
                <w:rFonts w:ascii="Cambria Math" w:hAnsi="Cambria Math"/>
              </w:rPr>
              <m:t>i</m:t>
            </m:r>
            <m:r>
              <m:rPr>
                <m:sty m:val="p"/>
              </m:rPr>
              <w:rPr>
                <w:rFonts w:ascii="Cambria Math" w:hAnsi="Cambria Math"/>
              </w:rPr>
              <m:t>,</m:t>
            </m:r>
            <m:r>
              <w:rPr>
                <w:rFonts w:ascii="Cambria Math" w:hAnsi="Cambria Math"/>
              </w:rPr>
              <m:t>j</m:t>
            </m:r>
          </m:sup>
        </m:sSubSup>
      </m:oMath>
      <w:r>
        <w:t>, was calculated by solving a profit maximization problem:</w:t>
      </w:r>
    </w:p>
    <w:p w14:paraId="23C86864" w14:textId="77777777" w:rsidR="00610E93" w:rsidRDefault="00BE18DE">
      <w:pPr>
        <w:pStyle w:val="BodyText"/>
      </w:pPr>
      <m:oMathPara>
        <m:oMathParaPr>
          <m:jc m:val="center"/>
        </m:oMathParaPr>
        <m:oMath>
          <m:sSubSup>
            <m:sSubSupPr>
              <m:ctrlPr>
                <w:rPr>
                  <w:rFonts w:ascii="Cambria Math" w:hAnsi="Cambria Math"/>
                </w:rPr>
              </m:ctrlPr>
            </m:sSubSupPr>
            <m:e>
              <m:r>
                <w:rPr>
                  <w:rFonts w:ascii="Cambria Math" w:hAnsi="Cambria Math"/>
                </w:rPr>
                <m:t>N</m:t>
              </m:r>
            </m:e>
            <m:sub>
              <m:r>
                <w:rPr>
                  <w:rFonts w:ascii="Cambria Math" w:hAnsi="Cambria Math"/>
                </w:rPr>
                <m:t>opt</m:t>
              </m:r>
            </m:sub>
            <m:sup>
              <m:r>
                <w:rPr>
                  <w:rFonts w:ascii="Cambria Math" w:hAnsi="Cambria Math"/>
                </w:rPr>
                <m:t>i</m:t>
              </m:r>
              <m:r>
                <m:rPr>
                  <m:sty m:val="p"/>
                </m:rPr>
                <w:rPr>
                  <w:rFonts w:ascii="Cambria Math" w:hAnsi="Cambria Math"/>
                </w:rPr>
                <m:t>,</m:t>
              </m:r>
              <m:r>
                <w:rPr>
                  <w:rFonts w:ascii="Cambria Math" w:hAnsi="Cambria Math"/>
                </w:rPr>
                <m:t>j</m:t>
              </m:r>
            </m:sup>
          </m:sSubSup>
          <m:r>
            <m:rPr>
              <m:sty m:val="p"/>
            </m:rPr>
            <w:rPr>
              <w:rFonts w:ascii="Cambria Math" w:hAnsi="Cambria Math"/>
            </w:rPr>
            <m:t>=</m:t>
          </m:r>
          <m:limLow>
            <m:limLowPr>
              <m:ctrlPr>
                <w:rPr>
                  <w:rFonts w:ascii="Cambria Math" w:hAnsi="Cambria Math"/>
                </w:rPr>
              </m:ctrlPr>
            </m:limLowPr>
            <m:e>
              <m:r>
                <w:rPr>
                  <w:rFonts w:ascii="Cambria Math" w:hAnsi="Cambria Math"/>
                </w:rPr>
                <m:t>argmax</m:t>
              </m:r>
            </m:e>
            <m:lim>
              <m:r>
                <m:rPr>
                  <m:sty m:val="p"/>
                </m:rPr>
                <w:rPr>
                  <w:rFonts w:ascii="Cambria Math" w:hAnsi="Cambria Math"/>
                </w:rPr>
                <m:t>N</m:t>
              </m:r>
            </m:lim>
          </m:limLow>
          <m:d>
            <m:dPr>
              <m:ctrlPr>
                <w:rPr>
                  <w:rFonts w:ascii="Cambria Math" w:hAnsi="Cambria Math"/>
                </w:rPr>
              </m:ctrlPr>
            </m:dPr>
            <m:e>
              <m:sSub>
                <m:sSubPr>
                  <m:ctrlPr>
                    <w:rPr>
                      <w:rFonts w:ascii="Cambria Math" w:hAnsi="Cambria Math"/>
                    </w:rPr>
                  </m:ctrlPr>
                </m:sSubPr>
                <m:e>
                  <m:r>
                    <w:rPr>
                      <w:rFonts w:ascii="Cambria Math" w:hAnsi="Cambria Math"/>
                    </w:rPr>
                    <m:t>P</m:t>
                  </m:r>
                </m:e>
                <m:sub>
                  <m:r>
                    <w:rPr>
                      <w:rFonts w:ascii="Cambria Math" w:hAnsi="Cambria Math"/>
                    </w:rPr>
                    <m:t>C</m:t>
                  </m:r>
                </m:sub>
              </m:sSub>
              <m:sSup>
                <m:sSupPr>
                  <m:ctrlPr>
                    <w:rPr>
                      <w:rFonts w:ascii="Cambria Math" w:hAnsi="Cambria Math"/>
                    </w:rPr>
                  </m:ctrlPr>
                </m:sSupPr>
                <m:e>
                  <m:r>
                    <w:rPr>
                      <w:rFonts w:ascii="Cambria Math" w:hAnsi="Cambria Math"/>
                    </w:rPr>
                    <m:t>f</m:t>
                  </m:r>
                </m:e>
                <m:sup>
                  <m:r>
                    <w:rPr>
                      <w:rFonts w:ascii="Cambria Math" w:hAnsi="Cambria Math"/>
                    </w:rPr>
                    <m:t>i</m:t>
                  </m:r>
                  <m:r>
                    <m:rPr>
                      <m:sty m:val="p"/>
                    </m:rPr>
                    <w:rPr>
                      <w:rFonts w:ascii="Cambria Math" w:hAnsi="Cambria Math"/>
                    </w:rPr>
                    <m:t>,</m:t>
                  </m:r>
                  <m:r>
                    <w:rPr>
                      <w:rFonts w:ascii="Cambria Math" w:hAnsi="Cambria Math"/>
                    </w:rPr>
                    <m:t>j</m:t>
                  </m:r>
                </m:sup>
              </m:sSup>
              <m:d>
                <m:dPr>
                  <m:ctrlPr>
                    <w:rPr>
                      <w:rFonts w:ascii="Cambria Math" w:hAnsi="Cambria Math"/>
                    </w:rPr>
                  </m:ctrlPr>
                </m:dPr>
                <m:e>
                  <m:r>
                    <w:rPr>
                      <w:rFonts w:ascii="Cambria Math" w:hAnsi="Cambria Math"/>
                    </w:rPr>
                    <m:t>N</m:t>
                  </m:r>
                </m:e>
              </m:d>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N</m:t>
                  </m:r>
                </m:sub>
              </m:sSub>
              <m:r>
                <w:rPr>
                  <w:rFonts w:ascii="Cambria Math" w:hAnsi="Cambria Math"/>
                </w:rPr>
                <m:t>N</m:t>
              </m:r>
            </m:e>
          </m:d>
          <m:r>
            <m:rPr>
              <m:sty m:val="p"/>
            </m:rPr>
            <w:rPr>
              <w:rFonts w:ascii="Cambria Math" w:hAnsi="Cambria Math"/>
            </w:rPr>
            <m:t>,</m:t>
          </m:r>
          <m:r>
            <w:rPr>
              <w:rFonts w:ascii="Cambria Math" w:hAnsi="Cambria Math"/>
            </w:rPr>
            <m:t>  </m:t>
          </m:r>
          <m:d>
            <m:dPr>
              <m:ctrlPr>
                <w:rPr>
                  <w:rFonts w:ascii="Cambria Math" w:hAnsi="Cambria Math"/>
                </w:rPr>
              </m:ctrlPr>
            </m:dPr>
            <m:e>
              <m:r>
                <w:rPr>
                  <w:rFonts w:ascii="Cambria Math" w:hAnsi="Cambria Math"/>
                </w:rPr>
                <m:t>6</m:t>
              </m:r>
            </m:e>
          </m:d>
        </m:oMath>
      </m:oMathPara>
    </w:p>
    <w:p w14:paraId="5A59955B" w14:textId="77777777" w:rsidR="00610E93" w:rsidRDefault="002C086F">
      <w:pPr>
        <w:pStyle w:val="FirstParagraph"/>
      </w:pPr>
      <w:r>
        <w:t xml:space="preserve">where, </w:t>
      </w:r>
      <m:oMath>
        <m:sSub>
          <m:sSubPr>
            <m:ctrlPr>
              <w:rPr>
                <w:rFonts w:ascii="Cambria Math" w:hAnsi="Cambria Math"/>
              </w:rPr>
            </m:ctrlPr>
          </m:sSubPr>
          <m:e>
            <m:r>
              <w:rPr>
                <w:rFonts w:ascii="Cambria Math" w:hAnsi="Cambria Math"/>
              </w:rPr>
              <m:t>P</m:t>
            </m:r>
          </m:e>
          <m:sub>
            <m:r>
              <w:rPr>
                <w:rFonts w:ascii="Cambria Math" w:hAnsi="Cambria Math"/>
              </w:rPr>
              <m:t>C</m:t>
            </m:r>
          </m:sub>
        </m:sSub>
        <m:r>
          <m:rPr>
            <m:sty m:val="p"/>
          </m:rPr>
          <w:rPr>
            <w:rFonts w:ascii="Cambria Math" w:hAnsi="Cambria Math"/>
          </w:rPr>
          <m:t>=$</m:t>
        </m:r>
        <m:r>
          <w:rPr>
            <w:rFonts w:ascii="Cambria Math" w:hAnsi="Cambria Math"/>
          </w:rPr>
          <m:t>3.5</m:t>
        </m:r>
        <m:r>
          <m:rPr>
            <m:sty m:val="p"/>
          </m:rPr>
          <w:rPr>
            <w:rFonts w:ascii="Cambria Math" w:hAnsi="Cambria Math"/>
          </w:rPr>
          <m:t>/</m:t>
        </m:r>
        <m:r>
          <w:rPr>
            <w:rFonts w:ascii="Cambria Math" w:hAnsi="Cambria Math"/>
          </w:rPr>
          <m:t>kg</m:t>
        </m:r>
      </m:oMath>
      <w:r>
        <w:t xml:space="preserve"> and </w:t>
      </w:r>
      <m:oMath>
        <m:sSub>
          <m:sSubPr>
            <m:ctrlPr>
              <w:rPr>
                <w:rFonts w:ascii="Cambria Math" w:hAnsi="Cambria Math"/>
              </w:rPr>
            </m:ctrlPr>
          </m:sSubPr>
          <m:e>
            <m:r>
              <w:rPr>
                <w:rFonts w:ascii="Cambria Math" w:hAnsi="Cambria Math"/>
              </w:rPr>
              <m:t>P</m:t>
            </m:r>
          </m:e>
          <m:sub>
            <m:r>
              <w:rPr>
                <w:rFonts w:ascii="Cambria Math" w:hAnsi="Cambria Math"/>
              </w:rPr>
              <m:t>C</m:t>
            </m:r>
          </m:sub>
        </m:sSub>
        <m:r>
          <m:rPr>
            <m:sty m:val="p"/>
          </m:rPr>
          <w:rPr>
            <w:rFonts w:ascii="Cambria Math" w:hAnsi="Cambria Math"/>
          </w:rPr>
          <m:t>=$</m:t>
        </m:r>
        <m:r>
          <w:rPr>
            <w:rFonts w:ascii="Cambria Math" w:hAnsi="Cambria Math"/>
          </w:rPr>
          <m:t>3.5</m:t>
        </m:r>
        <m:r>
          <m:rPr>
            <m:sty m:val="p"/>
          </m:rPr>
          <w:rPr>
            <w:rFonts w:ascii="Cambria Math" w:hAnsi="Cambria Math"/>
          </w:rPr>
          <m:t>/</m:t>
        </m:r>
        <m:r>
          <w:rPr>
            <w:rFonts w:ascii="Cambria Math" w:hAnsi="Cambria Math"/>
          </w:rPr>
          <m:t>kg</m:t>
        </m:r>
      </m:oMath>
      <w:r>
        <w:t xml:space="preserve"> are the assumed prices of the corn and N fertilizer. Figure 4 maps an example of the identified “true” cell-specific optimal N rates.</w:t>
      </w:r>
    </w:p>
    <w:p w14:paraId="39C3BA7C" w14:textId="77777777" w:rsidR="00610E93" w:rsidRDefault="002C086F">
      <w:pPr>
        <w:pStyle w:val="Heading3"/>
      </w:pPr>
      <w:bookmarkStart w:id="25" w:name="trial-design"/>
      <w:bookmarkEnd w:id="24"/>
      <w:r>
        <w:t>Trial Design</w:t>
      </w:r>
    </w:p>
    <w:p w14:paraId="24D5F0EE" w14:textId="77777777" w:rsidR="00610E93" w:rsidRDefault="002C086F">
      <w:pPr>
        <w:pStyle w:val="FirstParagraph"/>
      </w:pPr>
      <w:r>
        <w:t xml:space="preserve">In each simulation round, five field-trial N rates were determined based on the range of the round’s cell-specific EONRs.  Let </w:t>
      </w:r>
      <m:oMath>
        <m:sSub>
          <m:sSubPr>
            <m:ctrlPr>
              <w:rPr>
                <w:rFonts w:ascii="Cambria Math" w:hAnsi="Cambria Math"/>
              </w:rPr>
            </m:ctrlPr>
          </m:sSubPr>
          <m:e>
            <m:r>
              <w:rPr>
                <w:rFonts w:ascii="Cambria Math" w:hAnsi="Cambria Math"/>
              </w:rPr>
              <m:t>Q</m:t>
            </m:r>
          </m:e>
          <m:sub>
            <m:r>
              <w:rPr>
                <w:rFonts w:ascii="Cambria Math" w:hAnsi="Cambria Math"/>
              </w:rPr>
              <m:t>q</m:t>
            </m:r>
          </m:sub>
        </m:sSub>
      </m:oMath>
      <w:r>
        <w:t xml:space="preserve"> (</w:t>
      </w:r>
      <m:oMath>
        <m:r>
          <w:rPr>
            <w:rFonts w:ascii="Cambria Math" w:hAnsi="Cambria Math"/>
          </w:rPr>
          <m:t>q</m:t>
        </m:r>
        <m:r>
          <m:rPr>
            <m:sty m:val="p"/>
          </m:rPr>
          <w:rPr>
            <w:rFonts w:ascii="Cambria Math" w:hAnsi="Cambria Math"/>
          </w:rPr>
          <m:t>∈</m:t>
        </m:r>
        <m:d>
          <m:dPr>
            <m:begChr m:val="["/>
            <m:endChr m:val="]"/>
            <m:ctrlPr>
              <w:rPr>
                <w:rFonts w:ascii="Cambria Math" w:hAnsi="Cambria Math"/>
              </w:rPr>
            </m:ctrlPr>
          </m:dPr>
          <m:e>
            <m:r>
              <w:rPr>
                <w:rFonts w:ascii="Cambria Math" w:hAnsi="Cambria Math"/>
              </w:rPr>
              <m:t>0</m:t>
            </m:r>
            <m:r>
              <m:rPr>
                <m:sty m:val="p"/>
              </m:rPr>
              <w:rPr>
                <w:rFonts w:ascii="Cambria Math" w:hAnsi="Cambria Math"/>
              </w:rPr>
              <m:t>,</m:t>
            </m:r>
            <m:r>
              <w:rPr>
                <w:rFonts w:ascii="Cambria Math" w:hAnsi="Cambria Math"/>
              </w:rPr>
              <m:t>1</m:t>
            </m:r>
          </m:e>
        </m:d>
      </m:oMath>
      <w:r>
        <w:t xml:space="preserve">) denote </w:t>
      </w:r>
      <m:oMath>
        <m:r>
          <w:rPr>
            <w:rFonts w:ascii="Cambria Math" w:hAnsi="Cambria Math"/>
          </w:rPr>
          <m:t>100</m:t>
        </m:r>
        <m:r>
          <m:rPr>
            <m:sty m:val="p"/>
          </m:rPr>
          <w:rPr>
            <w:rFonts w:ascii="Cambria Math" w:hAnsi="Cambria Math"/>
          </w:rPr>
          <m:t>×</m:t>
        </m:r>
        <m:r>
          <w:rPr>
            <w:rFonts w:ascii="Cambria Math" w:hAnsi="Cambria Math"/>
          </w:rPr>
          <m:t>q</m:t>
        </m:r>
      </m:oMath>
      <w:r>
        <w:t xml:space="preserve"> percent quantile of the round’s cell-specific EONRs. Then, the five trial design rates were</w:t>
      </w:r>
      <w:r>
        <w:br/>
      </w:r>
    </w:p>
    <w:p w14:paraId="3E8891AF" w14:textId="77777777" w:rsidR="00610E93" w:rsidRDefault="00BE18DE">
      <w:pPr>
        <w:pStyle w:val="BodyText"/>
      </w:pPr>
      <m:oMathPara>
        <m:oMathParaPr>
          <m:jc m:val="center"/>
        </m:oMathParaPr>
        <m:oMath>
          <m:m>
            <m:mPr>
              <m:plcHide m:val="1"/>
              <m:mcs>
                <m:mc>
                  <m:mcPr>
                    <m:count m:val="1"/>
                    <m:mcJc m:val="right"/>
                  </m:mcPr>
                </m:mc>
                <m:mc>
                  <m:mcPr>
                    <m:count m:val="1"/>
                    <m:mcJc m:val="left"/>
                  </m:mcPr>
                </m:mc>
              </m:mcs>
              <m:ctrlPr>
                <w:rPr>
                  <w:rFonts w:ascii="Cambria Math" w:hAnsi="Cambria Math"/>
                </w:rPr>
              </m:ctrlPr>
            </m:mPr>
            <m:mr>
              <m:e>
                <m:sSub>
                  <m:sSubPr>
                    <m:ctrlPr>
                      <w:rPr>
                        <w:rFonts w:ascii="Cambria Math" w:hAnsi="Cambria Math"/>
                      </w:rPr>
                    </m:ctrlPr>
                  </m:sSubPr>
                  <m:e>
                    <m:r>
                      <w:rPr>
                        <w:rFonts w:ascii="Cambria Math" w:hAnsi="Cambria Math"/>
                      </w:rPr>
                      <m:t>N</m:t>
                    </m:r>
                  </m:e>
                  <m:sub>
                    <m:r>
                      <w:rPr>
                        <w:rFonts w:ascii="Cambria Math" w:hAnsi="Cambria Math"/>
                      </w:rPr>
                      <m:t>1</m:t>
                    </m:r>
                  </m:sub>
                </m:sSub>
              </m:e>
              <m:e>
                <m:r>
                  <m:rPr>
                    <m:sty m:val="p"/>
                  </m:rP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0.05</m:t>
                    </m:r>
                  </m:sub>
                </m:sSub>
                <m:r>
                  <m:rPr>
                    <m:sty m:val="p"/>
                  </m:rPr>
                  <w:rPr>
                    <w:rFonts w:ascii="Cambria Math" w:hAnsi="Cambria Math"/>
                  </w:rPr>
                  <m:t>-</m:t>
                </m:r>
                <m:r>
                  <w:rPr>
                    <w:rFonts w:ascii="Cambria Math" w:hAnsi="Cambria Math"/>
                  </w:rPr>
                  <m:t>20</m:t>
                </m:r>
              </m:e>
            </m:mr>
            <m:mr>
              <m:e>
                <m:sSub>
                  <m:sSubPr>
                    <m:ctrlPr>
                      <w:rPr>
                        <w:rFonts w:ascii="Cambria Math" w:hAnsi="Cambria Math"/>
                      </w:rPr>
                    </m:ctrlPr>
                  </m:sSubPr>
                  <m:e>
                    <m:r>
                      <w:rPr>
                        <w:rFonts w:ascii="Cambria Math" w:hAnsi="Cambria Math"/>
                      </w:rPr>
                      <m:t>N</m:t>
                    </m:r>
                  </m:e>
                  <m:sub>
                    <m:r>
                      <w:rPr>
                        <w:rFonts w:ascii="Cambria Math" w:hAnsi="Cambria Math"/>
                      </w:rPr>
                      <m:t>5</m:t>
                    </m:r>
                  </m:sub>
                </m:sSub>
              </m:e>
              <m:e>
                <m:r>
                  <m:rPr>
                    <m:sty m:val="p"/>
                  </m:rP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0.95</m:t>
                    </m:r>
                  </m:sub>
                </m:sSub>
                <m:r>
                  <m:rPr>
                    <m:sty m:val="p"/>
                  </m:rPr>
                  <w:rPr>
                    <w:rFonts w:ascii="Cambria Math" w:hAnsi="Cambria Math"/>
                  </w:rPr>
                  <m:t>+</m:t>
                </m:r>
                <m:r>
                  <w:rPr>
                    <w:rFonts w:ascii="Cambria Math" w:hAnsi="Cambria Math"/>
                  </w:rPr>
                  <m:t>20</m:t>
                </m:r>
              </m:e>
            </m:mr>
            <m:mr>
              <m:e>
                <m:sSub>
                  <m:sSubPr>
                    <m:ctrlPr>
                      <w:rPr>
                        <w:rFonts w:ascii="Cambria Math" w:hAnsi="Cambria Math"/>
                      </w:rPr>
                    </m:ctrlPr>
                  </m:sSubPr>
                  <m:e>
                    <m:r>
                      <w:rPr>
                        <w:rFonts w:ascii="Cambria Math" w:hAnsi="Cambria Math"/>
                      </w:rPr>
                      <m:t>N</m:t>
                    </m:r>
                  </m:e>
                  <m:sub>
                    <m:r>
                      <w:rPr>
                        <w:rFonts w:ascii="Cambria Math" w:hAnsi="Cambria Math"/>
                      </w:rPr>
                      <m:t>2</m:t>
                    </m:r>
                  </m:sub>
                </m:sSub>
              </m:e>
              <m:e>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1</m:t>
                    </m:r>
                  </m:sub>
                </m:sSub>
                <m:r>
                  <m:rPr>
                    <m:sty m:val="p"/>
                  </m:rPr>
                  <w:rPr>
                    <w:rFonts w:ascii="Cambria Math" w:hAnsi="Cambria Math"/>
                  </w:rPr>
                  <m:t>+</m:t>
                </m:r>
                <m:r>
                  <w:rPr>
                    <w:rFonts w:ascii="Cambria Math" w:hAnsi="Cambria Math"/>
                  </w:rPr>
                  <m:t>0.25</m:t>
                </m:r>
                <m:d>
                  <m:dPr>
                    <m:ctrlPr>
                      <w:rPr>
                        <w:rFonts w:ascii="Cambria Math" w:hAnsi="Cambria Math"/>
                      </w:rPr>
                    </m:ctrlPr>
                  </m:dPr>
                  <m:e>
                    <m:sSub>
                      <m:sSubPr>
                        <m:ctrlPr>
                          <w:rPr>
                            <w:rFonts w:ascii="Cambria Math" w:hAnsi="Cambria Math"/>
                          </w:rPr>
                        </m:ctrlPr>
                      </m:sSubPr>
                      <m:e>
                        <m:r>
                          <w:rPr>
                            <w:rFonts w:ascii="Cambria Math" w:hAnsi="Cambria Math"/>
                          </w:rPr>
                          <m:t>N</m:t>
                        </m:r>
                      </m:e>
                      <m:sub>
                        <m:r>
                          <w:rPr>
                            <w:rFonts w:ascii="Cambria Math" w:hAnsi="Cambria Math"/>
                          </w:rPr>
                          <m:t>5</m:t>
                        </m:r>
                      </m:sub>
                    </m:sSub>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1</m:t>
                        </m:r>
                      </m:sub>
                    </m:sSub>
                  </m:e>
                </m:d>
              </m:e>
            </m:mr>
            <m:mr>
              <m:e>
                <m:sSub>
                  <m:sSubPr>
                    <m:ctrlPr>
                      <w:rPr>
                        <w:rFonts w:ascii="Cambria Math" w:hAnsi="Cambria Math"/>
                      </w:rPr>
                    </m:ctrlPr>
                  </m:sSubPr>
                  <m:e>
                    <m:r>
                      <w:rPr>
                        <w:rFonts w:ascii="Cambria Math" w:hAnsi="Cambria Math"/>
                      </w:rPr>
                      <m:t>N</m:t>
                    </m:r>
                  </m:e>
                  <m:sub>
                    <m:r>
                      <w:rPr>
                        <w:rFonts w:ascii="Cambria Math" w:hAnsi="Cambria Math"/>
                      </w:rPr>
                      <m:t>3</m:t>
                    </m:r>
                  </m:sub>
                </m:sSub>
              </m:e>
              <m:e>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1</m:t>
                    </m:r>
                  </m:sub>
                </m:sSub>
                <m:r>
                  <m:rPr>
                    <m:sty m:val="p"/>
                  </m:rPr>
                  <w:rPr>
                    <w:rFonts w:ascii="Cambria Math" w:hAnsi="Cambria Math"/>
                  </w:rPr>
                  <m:t>+</m:t>
                </m:r>
                <m:r>
                  <w:rPr>
                    <w:rFonts w:ascii="Cambria Math" w:hAnsi="Cambria Math"/>
                  </w:rPr>
                  <m:t>0.50</m:t>
                </m:r>
                <m:d>
                  <m:dPr>
                    <m:ctrlPr>
                      <w:rPr>
                        <w:rFonts w:ascii="Cambria Math" w:hAnsi="Cambria Math"/>
                      </w:rPr>
                    </m:ctrlPr>
                  </m:dPr>
                  <m:e>
                    <m:sSub>
                      <m:sSubPr>
                        <m:ctrlPr>
                          <w:rPr>
                            <w:rFonts w:ascii="Cambria Math" w:hAnsi="Cambria Math"/>
                          </w:rPr>
                        </m:ctrlPr>
                      </m:sSubPr>
                      <m:e>
                        <m:r>
                          <w:rPr>
                            <w:rFonts w:ascii="Cambria Math" w:hAnsi="Cambria Math"/>
                          </w:rPr>
                          <m:t>N</m:t>
                        </m:r>
                      </m:e>
                      <m:sub>
                        <m:r>
                          <w:rPr>
                            <w:rFonts w:ascii="Cambria Math" w:hAnsi="Cambria Math"/>
                          </w:rPr>
                          <m:t>5</m:t>
                        </m:r>
                      </m:sub>
                    </m:sSub>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1</m:t>
                        </m:r>
                      </m:sub>
                    </m:sSub>
                  </m:e>
                </m:d>
              </m:e>
            </m:mr>
            <m:mr>
              <m:e>
                <m:sSub>
                  <m:sSubPr>
                    <m:ctrlPr>
                      <w:rPr>
                        <w:rFonts w:ascii="Cambria Math" w:hAnsi="Cambria Math"/>
                      </w:rPr>
                    </m:ctrlPr>
                  </m:sSubPr>
                  <m:e>
                    <m:r>
                      <w:rPr>
                        <w:rFonts w:ascii="Cambria Math" w:hAnsi="Cambria Math"/>
                      </w:rPr>
                      <m:t>N</m:t>
                    </m:r>
                  </m:e>
                  <m:sub>
                    <m:r>
                      <w:rPr>
                        <w:rFonts w:ascii="Cambria Math" w:hAnsi="Cambria Math"/>
                      </w:rPr>
                      <m:t>4</m:t>
                    </m:r>
                  </m:sub>
                </m:sSub>
              </m:e>
              <m:e>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1</m:t>
                    </m:r>
                  </m:sub>
                </m:sSub>
                <m:r>
                  <m:rPr>
                    <m:sty m:val="p"/>
                  </m:rPr>
                  <w:rPr>
                    <w:rFonts w:ascii="Cambria Math" w:hAnsi="Cambria Math"/>
                  </w:rPr>
                  <m:t>+</m:t>
                </m:r>
                <m:r>
                  <w:rPr>
                    <w:rFonts w:ascii="Cambria Math" w:hAnsi="Cambria Math"/>
                  </w:rPr>
                  <m:t>0.75</m:t>
                </m:r>
                <m:d>
                  <m:dPr>
                    <m:ctrlPr>
                      <w:rPr>
                        <w:rFonts w:ascii="Cambria Math" w:hAnsi="Cambria Math"/>
                      </w:rPr>
                    </m:ctrlPr>
                  </m:dPr>
                  <m:e>
                    <m:sSub>
                      <m:sSubPr>
                        <m:ctrlPr>
                          <w:rPr>
                            <w:rFonts w:ascii="Cambria Math" w:hAnsi="Cambria Math"/>
                          </w:rPr>
                        </m:ctrlPr>
                      </m:sSubPr>
                      <m:e>
                        <m:r>
                          <w:rPr>
                            <w:rFonts w:ascii="Cambria Math" w:hAnsi="Cambria Math"/>
                          </w:rPr>
                          <m:t>N</m:t>
                        </m:r>
                      </m:e>
                      <m:sub>
                        <m:r>
                          <w:rPr>
                            <w:rFonts w:ascii="Cambria Math" w:hAnsi="Cambria Math"/>
                          </w:rPr>
                          <m:t>5</m:t>
                        </m:r>
                      </m:sub>
                    </m:sSub>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1</m:t>
                        </m:r>
                      </m:sub>
                    </m:sSub>
                  </m:e>
                </m:d>
              </m:e>
            </m:mr>
          </m:m>
        </m:oMath>
      </m:oMathPara>
    </w:p>
    <w:p w14:paraId="1849BB65" w14:textId="77777777" w:rsidR="00610E93" w:rsidRDefault="002C086F">
      <w:pPr>
        <w:pStyle w:val="FirstParagraph"/>
      </w:pPr>
      <w:r>
        <w:t>In each round, a Latin square design was followed to assign each plot one of the five N rates so established. Figure 5 shows an example of a trial design. Under this design, the N rate was orthogonal to the error term. This is important because it they were correlated, bias in yield response estimation would be introduced for all of the ML methods</w:t>
      </w:r>
      <w:r>
        <w:rPr>
          <w:rStyle w:val="FootnoteReference"/>
        </w:rPr>
        <w:footnoteReference w:id="5"/>
      </w:r>
      <w:r>
        <w:t>.</w:t>
      </w:r>
    </w:p>
    <w:p w14:paraId="5FA6DCD8" w14:textId="77777777" w:rsidR="00610E93" w:rsidRDefault="002C086F">
      <w:pPr>
        <w:pStyle w:val="Heading3"/>
      </w:pPr>
      <w:bookmarkStart w:id="26" w:name="yield-data-generation-and-aggregation"/>
      <w:bookmarkEnd w:id="25"/>
      <w:r>
        <w:t>Yield Data Generation and Aggregation</w:t>
      </w:r>
    </w:p>
    <w:p w14:paraId="1F732B6E" w14:textId="77777777" w:rsidR="00610E93" w:rsidRDefault="002C086F">
      <w:pPr>
        <w:pStyle w:val="FirstParagraph"/>
      </w:pPr>
      <w:r>
        <w:t xml:space="preserve">For a generic cell </w:t>
      </w:r>
      <m:oMath>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e>
        </m:d>
      </m:oMath>
      <w:r>
        <w:t xml:space="preserve">, yield </w:t>
      </w:r>
      <m:oMath>
        <m:sSup>
          <m:sSupPr>
            <m:ctrlPr>
              <w:rPr>
                <w:rFonts w:ascii="Cambria Math" w:hAnsi="Cambria Math"/>
              </w:rPr>
            </m:ctrlPr>
          </m:sSupPr>
          <m:e>
            <m:r>
              <w:rPr>
                <w:rFonts w:ascii="Cambria Math" w:hAnsi="Cambria Math"/>
              </w:rPr>
              <m:t>y</m:t>
            </m:r>
          </m:e>
          <m:sup>
            <m:r>
              <w:rPr>
                <w:rFonts w:ascii="Cambria Math" w:hAnsi="Cambria Math"/>
              </w:rPr>
              <m:t>i</m:t>
            </m:r>
            <m:r>
              <m:rPr>
                <m:sty m:val="p"/>
              </m:rPr>
              <w:rPr>
                <w:rFonts w:ascii="Cambria Math" w:hAnsi="Cambria Math"/>
              </w:rPr>
              <m:t>,</m:t>
            </m:r>
            <m:r>
              <w:rPr>
                <w:rFonts w:ascii="Cambria Math" w:hAnsi="Cambria Math"/>
              </w:rPr>
              <m:t>j</m:t>
            </m:r>
          </m:sup>
        </m:sSup>
      </m:oMath>
      <w:r>
        <w:t xml:space="preserve"> was generated through Eq. (3), applying parameter values </w:t>
      </w:r>
      <m:oMath>
        <m:sSup>
          <m:sSupPr>
            <m:ctrlPr>
              <w:rPr>
                <w:rFonts w:ascii="Cambria Math" w:hAnsi="Cambria Math"/>
              </w:rPr>
            </m:ctrlPr>
          </m:sSupPr>
          <m:e>
            <m:r>
              <m:rPr>
                <m:sty m:val="b"/>
              </m:rPr>
              <w:rPr>
                <w:rFonts w:ascii="Cambria Math" w:hAnsi="Cambria Math"/>
              </w:rPr>
              <m:t>c</m:t>
            </m:r>
          </m:e>
          <m:sup>
            <m:r>
              <m:rPr>
                <m:sty m:val="b"/>
              </m:rPr>
              <w:rPr>
                <w:rFonts w:ascii="Cambria Math" w:hAnsi="Cambria Math"/>
              </w:rPr>
              <m:t>i,j</m:t>
            </m:r>
          </m:sup>
        </m:sSup>
        <m:r>
          <m:rPr>
            <m:sty m:val="p"/>
          </m:rPr>
          <w:rPr>
            <w:rFonts w:ascii="Cambria Math" w:hAnsi="Cambria Math"/>
          </w:rPr>
          <m:t>=</m:t>
        </m:r>
        <m:d>
          <m:dPr>
            <m:ctrlPr>
              <w:rPr>
                <w:rFonts w:ascii="Cambria Math" w:hAnsi="Cambria Math"/>
              </w:rPr>
            </m:ctrlPr>
          </m:dPr>
          <m:e>
            <m:sSup>
              <m:sSupPr>
                <m:ctrlPr>
                  <w:rPr>
                    <w:rFonts w:ascii="Cambria Math" w:hAnsi="Cambria Math"/>
                  </w:rPr>
                </m:ctrlPr>
              </m:sSupPr>
              <m:e>
                <m:r>
                  <w:rPr>
                    <w:rFonts w:ascii="Cambria Math" w:hAnsi="Cambria Math"/>
                  </w:rPr>
                  <m:t>α</m:t>
                </m:r>
              </m:e>
              <m:sup>
                <m:r>
                  <w:rPr>
                    <w:rFonts w:ascii="Cambria Math" w:hAnsi="Cambria Math"/>
                  </w:rPr>
                  <m:t>i</m:t>
                </m:r>
                <m:r>
                  <m:rPr>
                    <m:sty m:val="p"/>
                  </m:rPr>
                  <w:rPr>
                    <w:rFonts w:ascii="Cambria Math" w:hAnsi="Cambria Math"/>
                  </w:rPr>
                  <m:t>,</m:t>
                </m:r>
                <m:r>
                  <w:rPr>
                    <w:rFonts w:ascii="Cambria Math" w:hAnsi="Cambria Math"/>
                  </w:rPr>
                  <m:t>j</m:t>
                </m:r>
              </m:sup>
            </m:sSup>
            <m:r>
              <m:rPr>
                <m:sty m:val="p"/>
              </m:rPr>
              <w:rPr>
                <w:rFonts w:ascii="Cambria Math" w:hAnsi="Cambria Math"/>
              </w:rPr>
              <m:t>,</m:t>
            </m:r>
            <m:sSup>
              <m:sSupPr>
                <m:ctrlPr>
                  <w:rPr>
                    <w:rFonts w:ascii="Cambria Math" w:hAnsi="Cambria Math"/>
                  </w:rPr>
                </m:ctrlPr>
              </m:sSupPr>
              <m:e>
                <m:r>
                  <w:rPr>
                    <w:rFonts w:ascii="Cambria Math" w:hAnsi="Cambria Math"/>
                  </w:rPr>
                  <m:t>β</m:t>
                </m:r>
              </m:e>
              <m:sup>
                <m:r>
                  <w:rPr>
                    <w:rFonts w:ascii="Cambria Math" w:hAnsi="Cambria Math"/>
                  </w:rPr>
                  <m:t>i</m:t>
                </m:r>
                <m:r>
                  <m:rPr>
                    <m:sty m:val="p"/>
                  </m:rPr>
                  <w:rPr>
                    <w:rFonts w:ascii="Cambria Math" w:hAnsi="Cambria Math"/>
                  </w:rPr>
                  <m:t>,</m:t>
                </m:r>
                <m:r>
                  <w:rPr>
                    <w:rFonts w:ascii="Cambria Math" w:hAnsi="Cambria Math"/>
                  </w:rPr>
                  <m:t>j</m:t>
                </m:r>
              </m:sup>
            </m:sSup>
            <m:r>
              <m:rPr>
                <m:sty m:val="p"/>
              </m:rPr>
              <w:rPr>
                <w:rFonts w:ascii="Cambria Math" w:hAnsi="Cambria Math"/>
              </w:rPr>
              <m:t>,</m:t>
            </m:r>
            <m:r>
              <w:rPr>
                <w:rFonts w:ascii="Cambria Math" w:hAnsi="Cambria Math"/>
              </w:rPr>
              <m:t>yma</m:t>
            </m:r>
            <m:sSup>
              <m:sSupPr>
                <m:ctrlPr>
                  <w:rPr>
                    <w:rFonts w:ascii="Cambria Math" w:hAnsi="Cambria Math"/>
                  </w:rPr>
                </m:ctrlPr>
              </m:sSupPr>
              <m:e>
                <m:r>
                  <w:rPr>
                    <w:rFonts w:ascii="Cambria Math" w:hAnsi="Cambria Math"/>
                  </w:rPr>
                  <m:t>x</m:t>
                </m:r>
              </m:e>
              <m:sup>
                <m:r>
                  <w:rPr>
                    <w:rFonts w:ascii="Cambria Math" w:hAnsi="Cambria Math"/>
                  </w:rPr>
                  <m:t>i</m:t>
                </m:r>
                <m:r>
                  <m:rPr>
                    <m:sty m:val="p"/>
                  </m:rPr>
                  <w:rPr>
                    <w:rFonts w:ascii="Cambria Math" w:hAnsi="Cambria Math"/>
                  </w:rPr>
                  <m:t>,</m:t>
                </m:r>
                <m:r>
                  <w:rPr>
                    <w:rFonts w:ascii="Cambria Math" w:hAnsi="Cambria Math"/>
                  </w:rPr>
                  <m:t>j</m:t>
                </m:r>
              </m:sup>
            </m:sSup>
          </m:e>
        </m:d>
      </m:oMath>
      <w:r>
        <w:t xml:space="preserve">, the disturbance term level </w:t>
      </w:r>
      <m:oMath>
        <m:sSup>
          <m:sSupPr>
            <m:ctrlPr>
              <w:rPr>
                <w:rFonts w:ascii="Cambria Math" w:hAnsi="Cambria Math"/>
              </w:rPr>
            </m:ctrlPr>
          </m:sSupPr>
          <m:e>
            <m:r>
              <w:rPr>
                <w:rFonts w:ascii="Cambria Math" w:hAnsi="Cambria Math"/>
              </w:rPr>
              <m:t>ε</m:t>
            </m:r>
          </m:e>
          <m:sup>
            <m:r>
              <w:rPr>
                <w:rFonts w:ascii="Cambria Math" w:hAnsi="Cambria Math"/>
              </w:rPr>
              <m:t>i</m:t>
            </m:r>
            <m:r>
              <m:rPr>
                <m:sty m:val="p"/>
              </m:rPr>
              <w:rPr>
                <w:rFonts w:ascii="Cambria Math" w:hAnsi="Cambria Math"/>
              </w:rPr>
              <m:t>,</m:t>
            </m:r>
            <m:r>
              <w:rPr>
                <w:rFonts w:ascii="Cambria Math" w:hAnsi="Cambria Math"/>
              </w:rPr>
              <m:t>j</m:t>
            </m:r>
          </m:sup>
        </m:sSup>
      </m:oMath>
      <w:r>
        <w:t xml:space="preserve">, and the cell’s assigned experimental N rate, </w:t>
      </w:r>
      <m:oMath>
        <m:sSup>
          <m:sSupPr>
            <m:ctrlPr>
              <w:rPr>
                <w:rFonts w:ascii="Cambria Math" w:hAnsi="Cambria Math"/>
              </w:rPr>
            </m:ctrlPr>
          </m:sSupPr>
          <m:e>
            <m:r>
              <w:rPr>
                <w:rFonts w:ascii="Cambria Math" w:hAnsi="Cambria Math"/>
              </w:rPr>
              <m:t>N</m:t>
            </m:r>
          </m:e>
          <m:sup>
            <m:r>
              <w:rPr>
                <w:rFonts w:ascii="Cambria Math" w:hAnsi="Cambria Math"/>
              </w:rPr>
              <m:t>i</m:t>
            </m:r>
            <m:r>
              <m:rPr>
                <m:sty m:val="p"/>
              </m:rPr>
              <w:rPr>
                <w:rFonts w:ascii="Cambria Math" w:hAnsi="Cambria Math"/>
              </w:rPr>
              <m:t>,</m:t>
            </m:r>
            <m:r>
              <w:rPr>
                <w:rFonts w:ascii="Cambria Math" w:hAnsi="Cambria Math"/>
              </w:rPr>
              <m:t>j</m:t>
            </m:r>
          </m:sup>
        </m:sSup>
      </m:oMath>
      <w:r>
        <w:t xml:space="preserve"> (Figure 6). as a result, cell-level data set for the whole field, </w:t>
      </w:r>
      <m:oMath>
        <m:r>
          <m:rPr>
            <m:sty m:val="p"/>
          </m:rPr>
          <w:rPr>
            <w:rFonts w:ascii="Cambria Math" w:hAnsi="Cambria Math"/>
          </w:rPr>
          <m:t>{</m:t>
        </m:r>
        <m:d>
          <m:dPr>
            <m:ctrlPr>
              <w:rPr>
                <w:rFonts w:ascii="Cambria Math" w:hAnsi="Cambria Math"/>
              </w:rPr>
            </m:ctrlPr>
          </m:dPr>
          <m:e>
            <m:sSup>
              <m:sSupPr>
                <m:ctrlPr>
                  <w:rPr>
                    <w:rFonts w:ascii="Cambria Math" w:hAnsi="Cambria Math"/>
                  </w:rPr>
                </m:ctrlPr>
              </m:sSupPr>
              <m:e>
                <m:r>
                  <w:rPr>
                    <w:rFonts w:ascii="Cambria Math" w:hAnsi="Cambria Math"/>
                  </w:rPr>
                  <m:t>y</m:t>
                </m:r>
              </m:e>
              <m:sup>
                <m:r>
                  <w:rPr>
                    <w:rFonts w:ascii="Cambria Math" w:hAnsi="Cambria Math"/>
                  </w:rPr>
                  <m:t>i</m:t>
                </m:r>
                <m:r>
                  <m:rPr>
                    <m:sty m:val="p"/>
                  </m:rPr>
                  <w:rPr>
                    <w:rFonts w:ascii="Cambria Math" w:hAnsi="Cambria Math"/>
                  </w:rPr>
                  <m:t>,</m:t>
                </m:r>
                <m:r>
                  <w:rPr>
                    <w:rFonts w:ascii="Cambria Math" w:hAnsi="Cambria Math"/>
                  </w:rPr>
                  <m:t>j</m:t>
                </m:r>
              </m:sup>
            </m:sSup>
            <m:r>
              <m:rPr>
                <m:sty m:val="p"/>
              </m:rPr>
              <w:rPr>
                <w:rFonts w:ascii="Cambria Math" w:hAnsi="Cambria Math"/>
              </w:rPr>
              <m:t>,</m:t>
            </m:r>
            <m:sSubSup>
              <m:sSubSupPr>
                <m:ctrlPr>
                  <w:rPr>
                    <w:rFonts w:ascii="Cambria Math" w:hAnsi="Cambria Math"/>
                  </w:rPr>
                </m:ctrlPr>
              </m:sSubSupPr>
              <m:e>
                <m:r>
                  <w:rPr>
                    <w:rFonts w:ascii="Cambria Math" w:hAnsi="Cambria Math"/>
                  </w:rPr>
                  <m:t>N</m:t>
                </m:r>
              </m:e>
              <m:sub>
                <m:r>
                  <w:rPr>
                    <w:rFonts w:ascii="Cambria Math" w:hAnsi="Cambria Math"/>
                  </w:rPr>
                  <m:t>opt</m:t>
                </m:r>
              </m:sub>
              <m:sup>
                <m:r>
                  <w:rPr>
                    <w:rFonts w:ascii="Cambria Math" w:hAnsi="Cambria Math"/>
                  </w:rPr>
                  <m:t>i</m:t>
                </m:r>
                <m:r>
                  <m:rPr>
                    <m:sty m:val="p"/>
                  </m:rPr>
                  <w:rPr>
                    <w:rFonts w:ascii="Cambria Math" w:hAnsi="Cambria Math"/>
                  </w:rPr>
                  <m:t>,</m:t>
                </m:r>
                <m:r>
                  <w:rPr>
                    <w:rFonts w:ascii="Cambria Math" w:hAnsi="Cambria Math"/>
                  </w:rPr>
                  <m:t>j</m:t>
                </m:r>
              </m:sup>
            </m:sSubSup>
            <m:r>
              <m:rPr>
                <m:sty m:val="p"/>
              </m:rPr>
              <w:rPr>
                <w:rFonts w:ascii="Cambria Math" w:hAnsi="Cambria Math"/>
              </w:rPr>
              <m:t>,</m:t>
            </m:r>
            <m:sSup>
              <m:sSupPr>
                <m:ctrlPr>
                  <w:rPr>
                    <w:rFonts w:ascii="Cambria Math" w:hAnsi="Cambria Math"/>
                  </w:rPr>
                </m:ctrlPr>
              </m:sSupPr>
              <m:e>
                <m:r>
                  <w:rPr>
                    <w:rFonts w:ascii="Cambria Math" w:hAnsi="Cambria Math"/>
                  </w:rPr>
                  <m:t>N</m:t>
                </m:r>
              </m:e>
              <m:sup>
                <m:r>
                  <w:rPr>
                    <w:rFonts w:ascii="Cambria Math" w:hAnsi="Cambria Math"/>
                  </w:rPr>
                  <m:t>i</m:t>
                </m:r>
                <m:r>
                  <m:rPr>
                    <m:sty m:val="p"/>
                  </m:rPr>
                  <w:rPr>
                    <w:rFonts w:ascii="Cambria Math" w:hAnsi="Cambria Math"/>
                  </w:rPr>
                  <m:t>,</m:t>
                </m:r>
                <m:r>
                  <w:rPr>
                    <w:rFonts w:ascii="Cambria Math" w:hAnsi="Cambria Math"/>
                  </w:rPr>
                  <m:t>j</m:t>
                </m:r>
              </m:sup>
            </m:sSup>
            <m:r>
              <m:rPr>
                <m:sty m:val="p"/>
              </m:rPr>
              <w:rPr>
                <w:rFonts w:ascii="Cambria Math" w:hAnsi="Cambria Math"/>
              </w:rPr>
              <m:t>,</m:t>
            </m:r>
            <m:sSup>
              <m:sSupPr>
                <m:ctrlPr>
                  <w:rPr>
                    <w:rFonts w:ascii="Cambria Math" w:hAnsi="Cambria Math"/>
                  </w:rPr>
                </m:ctrlPr>
              </m:sSupPr>
              <m:e>
                <m:r>
                  <m:rPr>
                    <m:sty m:val="b"/>
                  </m:rPr>
                  <w:rPr>
                    <w:rFonts w:ascii="Cambria Math" w:hAnsi="Cambria Math"/>
                  </w:rPr>
                  <m:t>c</m:t>
                </m:r>
              </m:e>
              <m:sup>
                <m:r>
                  <w:rPr>
                    <w:rFonts w:ascii="Cambria Math" w:hAnsi="Cambria Math"/>
                  </w:rPr>
                  <m:t>i</m:t>
                </m:r>
                <m:r>
                  <m:rPr>
                    <m:sty m:val="p"/>
                  </m:rPr>
                  <w:rPr>
                    <w:rFonts w:ascii="Cambria Math" w:hAnsi="Cambria Math"/>
                  </w:rPr>
                  <m:t>,</m:t>
                </m:r>
                <m:r>
                  <w:rPr>
                    <w:rFonts w:ascii="Cambria Math" w:hAnsi="Cambria Math"/>
                  </w:rPr>
                  <m:t>j</m:t>
                </m:r>
              </m:sup>
            </m:sSup>
          </m:e>
        </m:d>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2</m:t>
        </m:r>
        <m:r>
          <m:rPr>
            <m:sty m:val="p"/>
          </m:rPr>
          <w:rPr>
            <w:rFonts w:ascii="Cambria Math" w:hAnsi="Cambria Math"/>
          </w:rPr>
          <m:t>,...,</m:t>
        </m:r>
        <m:r>
          <w:rPr>
            <w:rFonts w:ascii="Cambria Math" w:hAnsi="Cambria Math"/>
          </w:rPr>
          <m:t>1536</m:t>
        </m:r>
        <m:r>
          <m:rPr>
            <m:sty m:val="p"/>
          </m:rPr>
          <w:rPr>
            <w:rFonts w:ascii="Cambria Math" w:hAnsi="Cambria Math"/>
          </w:rPr>
          <m:t>},</m:t>
        </m:r>
        <m:r>
          <w:rPr>
            <w:rFonts w:ascii="Cambria Math" w:hAnsi="Cambria Math"/>
          </w:rPr>
          <m:t>j</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2</m:t>
        </m:r>
        <m:r>
          <m:rPr>
            <m:sty m:val="p"/>
          </m:rPr>
          <w:rPr>
            <w:rFonts w:ascii="Cambria Math" w:hAnsi="Cambria Math"/>
          </w:rPr>
          <m:t>,...,</m:t>
        </m:r>
        <m:r>
          <w:rPr>
            <w:rFonts w:ascii="Cambria Math" w:hAnsi="Cambria Math"/>
          </w:rPr>
          <m:t>36</m:t>
        </m:r>
        <m:r>
          <m:rPr>
            <m:sty m:val="p"/>
          </m:rPr>
          <w:rPr>
            <w:rFonts w:ascii="Cambria Math" w:hAnsi="Cambria Math"/>
          </w:rPr>
          <m:t>}}</m:t>
        </m:r>
      </m:oMath>
      <w:r>
        <w:t xml:space="preserve"> was obtained. These were aggregated up to the subplot level by taking the mean of the cell-level values inside each subplot, which were the unit of observation. The subplot data were therefore</w:t>
      </w:r>
    </w:p>
    <w:p w14:paraId="2055D016" w14:textId="77777777" w:rsidR="00610E93" w:rsidRDefault="002C086F">
      <w:pPr>
        <w:pStyle w:val="BodyText"/>
      </w:pPr>
      <m:oMathPara>
        <m:oMathParaPr>
          <m:jc m:val="center"/>
        </m:oMathParaPr>
        <m:oMath>
          <m:r>
            <m:rPr>
              <m:sty m:val="p"/>
            </m:rPr>
            <w:rPr>
              <w:rFonts w:ascii="Cambria Math" w:hAnsi="Cambria Math"/>
            </w:rPr>
            <m:t>{</m:t>
          </m:r>
          <m:d>
            <m:dPr>
              <m:ctrlPr>
                <w:rPr>
                  <w:rFonts w:ascii="Cambria Math" w:hAnsi="Cambria Math"/>
                </w:rPr>
              </m:ctrlPr>
            </m:dPr>
            <m:e>
              <m:sSup>
                <m:sSupPr>
                  <m:ctrlPr>
                    <w:rPr>
                      <w:rFonts w:ascii="Cambria Math" w:hAnsi="Cambria Math"/>
                    </w:rPr>
                  </m:ctrlPr>
                </m:sSupPr>
                <m:e>
                  <m:r>
                    <w:rPr>
                      <w:rFonts w:ascii="Cambria Math" w:hAnsi="Cambria Math"/>
                    </w:rPr>
                    <m:t>y</m:t>
                  </m:r>
                </m:e>
                <m:sup>
                  <m:r>
                    <w:rPr>
                      <w:rFonts w:ascii="Cambria Math" w:hAnsi="Cambria Math"/>
                    </w:rPr>
                    <m:t>i</m:t>
                  </m:r>
                </m:sup>
              </m:sSup>
              <m:r>
                <m:rPr>
                  <m:sty m:val="p"/>
                </m:rPr>
                <w:rPr>
                  <w:rFonts w:ascii="Cambria Math" w:hAnsi="Cambria Math"/>
                </w:rPr>
                <m:t>,</m:t>
              </m:r>
              <m:sSubSup>
                <m:sSubSupPr>
                  <m:ctrlPr>
                    <w:rPr>
                      <w:rFonts w:ascii="Cambria Math" w:hAnsi="Cambria Math"/>
                    </w:rPr>
                  </m:ctrlPr>
                </m:sSubSupPr>
                <m:e>
                  <m:r>
                    <w:rPr>
                      <w:rFonts w:ascii="Cambria Math" w:hAnsi="Cambria Math"/>
                    </w:rPr>
                    <m:t>N</m:t>
                  </m:r>
                </m:e>
                <m:sub>
                  <m:r>
                    <w:rPr>
                      <w:rFonts w:ascii="Cambria Math" w:hAnsi="Cambria Math"/>
                    </w:rPr>
                    <m:t>opt</m:t>
                  </m:r>
                </m:sub>
                <m:sup>
                  <m:r>
                    <w:rPr>
                      <w:rFonts w:ascii="Cambria Math" w:hAnsi="Cambria Math"/>
                    </w:rPr>
                    <m:t>i</m:t>
                  </m:r>
                </m:sup>
              </m:sSubSup>
              <m:r>
                <m:rPr>
                  <m:sty m:val="p"/>
                </m:rPr>
                <w:rPr>
                  <w:rFonts w:ascii="Cambria Math" w:hAnsi="Cambria Math"/>
                </w:rPr>
                <m:t>,</m:t>
              </m:r>
              <m:sSup>
                <m:sSupPr>
                  <m:ctrlPr>
                    <w:rPr>
                      <w:rFonts w:ascii="Cambria Math" w:hAnsi="Cambria Math"/>
                    </w:rPr>
                  </m:ctrlPr>
                </m:sSupPr>
                <m:e>
                  <m:r>
                    <w:rPr>
                      <w:rFonts w:ascii="Cambria Math" w:hAnsi="Cambria Math"/>
                    </w:rPr>
                    <m:t>N</m:t>
                  </m:r>
                </m:e>
                <m:sup>
                  <m:r>
                    <w:rPr>
                      <w:rFonts w:ascii="Cambria Math" w:hAnsi="Cambria Math"/>
                    </w:rPr>
                    <m:t>i</m:t>
                  </m:r>
                </m:sup>
              </m:sSup>
              <m:r>
                <m:rPr>
                  <m:sty m:val="p"/>
                </m:rPr>
                <w:rPr>
                  <w:rFonts w:ascii="Cambria Math" w:hAnsi="Cambria Math"/>
                </w:rPr>
                <m:t>,</m:t>
              </m:r>
              <m:sSup>
                <m:sSupPr>
                  <m:ctrlPr>
                    <w:rPr>
                      <w:rFonts w:ascii="Cambria Math" w:hAnsi="Cambria Math"/>
                    </w:rPr>
                  </m:ctrlPr>
                </m:sSupPr>
                <m:e>
                  <m:r>
                    <m:rPr>
                      <m:sty m:val="b"/>
                    </m:rPr>
                    <w:rPr>
                      <w:rFonts w:ascii="Cambria Math" w:hAnsi="Cambria Math"/>
                    </w:rPr>
                    <m:t>c</m:t>
                  </m:r>
                </m:e>
                <m:sup>
                  <m:r>
                    <w:rPr>
                      <w:rFonts w:ascii="Cambria Math" w:hAnsi="Cambria Math"/>
                    </w:rPr>
                    <m:t>i</m:t>
                  </m:r>
                </m:sup>
              </m:sSup>
            </m:e>
          </m:d>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36</m:t>
              </m:r>
            </m:den>
          </m:f>
          <m:nary>
            <m:naryPr>
              <m:chr m:val="∑"/>
              <m:limLoc m:val="undOvr"/>
              <m:ctrlPr>
                <w:rPr>
                  <w:rFonts w:ascii="Cambria Math" w:hAnsi="Cambria Math"/>
                </w:rPr>
              </m:ctrlPr>
            </m:naryPr>
            <m:sub>
              <m:r>
                <w:rPr>
                  <w:rFonts w:ascii="Cambria Math" w:hAnsi="Cambria Math"/>
                </w:rPr>
                <m:t>j</m:t>
              </m:r>
              <m:r>
                <m:rPr>
                  <m:sty m:val="p"/>
                </m:rPr>
                <w:rPr>
                  <w:rFonts w:ascii="Cambria Math" w:hAnsi="Cambria Math"/>
                </w:rPr>
                <m:t>=</m:t>
              </m:r>
              <m:r>
                <w:rPr>
                  <w:rFonts w:ascii="Cambria Math" w:hAnsi="Cambria Math"/>
                </w:rPr>
                <m:t>1</m:t>
              </m:r>
            </m:sub>
            <m:sup>
              <m:r>
                <w:rPr>
                  <w:rFonts w:ascii="Cambria Math" w:hAnsi="Cambria Math"/>
                </w:rPr>
                <m:t>36</m:t>
              </m:r>
            </m:sup>
            <m:e>
              <m:d>
                <m:dPr>
                  <m:ctrlPr>
                    <w:rPr>
                      <w:rFonts w:ascii="Cambria Math" w:hAnsi="Cambria Math"/>
                    </w:rPr>
                  </m:ctrlPr>
                </m:dPr>
                <m:e>
                  <m:sSup>
                    <m:sSupPr>
                      <m:ctrlPr>
                        <w:rPr>
                          <w:rFonts w:ascii="Cambria Math" w:hAnsi="Cambria Math"/>
                        </w:rPr>
                      </m:ctrlPr>
                    </m:sSupPr>
                    <m:e>
                      <m:r>
                        <w:rPr>
                          <w:rFonts w:ascii="Cambria Math" w:hAnsi="Cambria Math"/>
                        </w:rPr>
                        <m:t>y</m:t>
                      </m:r>
                    </m:e>
                    <m:sup>
                      <m:r>
                        <w:rPr>
                          <w:rFonts w:ascii="Cambria Math" w:hAnsi="Cambria Math"/>
                        </w:rPr>
                        <m:t>i</m:t>
                      </m:r>
                      <m:r>
                        <m:rPr>
                          <m:sty m:val="p"/>
                        </m:rPr>
                        <w:rPr>
                          <w:rFonts w:ascii="Cambria Math" w:hAnsi="Cambria Math"/>
                        </w:rPr>
                        <m:t>,</m:t>
                      </m:r>
                      <m:r>
                        <w:rPr>
                          <w:rFonts w:ascii="Cambria Math" w:hAnsi="Cambria Math"/>
                        </w:rPr>
                        <m:t>j</m:t>
                      </m:r>
                    </m:sup>
                  </m:sSup>
                  <m:r>
                    <m:rPr>
                      <m:sty m:val="p"/>
                    </m:rPr>
                    <w:rPr>
                      <w:rFonts w:ascii="Cambria Math" w:hAnsi="Cambria Math"/>
                    </w:rPr>
                    <m:t>,</m:t>
                  </m:r>
                  <m:sSubSup>
                    <m:sSubSupPr>
                      <m:ctrlPr>
                        <w:rPr>
                          <w:rFonts w:ascii="Cambria Math" w:hAnsi="Cambria Math"/>
                        </w:rPr>
                      </m:ctrlPr>
                    </m:sSubSupPr>
                    <m:e>
                      <m:r>
                        <w:rPr>
                          <w:rFonts w:ascii="Cambria Math" w:hAnsi="Cambria Math"/>
                        </w:rPr>
                        <m:t>N</m:t>
                      </m:r>
                    </m:e>
                    <m:sub>
                      <m:r>
                        <w:rPr>
                          <w:rFonts w:ascii="Cambria Math" w:hAnsi="Cambria Math"/>
                        </w:rPr>
                        <m:t>opt</m:t>
                      </m:r>
                    </m:sub>
                    <m:sup>
                      <m:r>
                        <w:rPr>
                          <w:rFonts w:ascii="Cambria Math" w:hAnsi="Cambria Math"/>
                        </w:rPr>
                        <m:t>i</m:t>
                      </m:r>
                      <m:r>
                        <m:rPr>
                          <m:sty m:val="p"/>
                        </m:rPr>
                        <w:rPr>
                          <w:rFonts w:ascii="Cambria Math" w:hAnsi="Cambria Math"/>
                        </w:rPr>
                        <m:t>,</m:t>
                      </m:r>
                      <m:r>
                        <w:rPr>
                          <w:rFonts w:ascii="Cambria Math" w:hAnsi="Cambria Math"/>
                        </w:rPr>
                        <m:t>j</m:t>
                      </m:r>
                    </m:sup>
                  </m:sSubSup>
                  <m:r>
                    <m:rPr>
                      <m:sty m:val="p"/>
                    </m:rPr>
                    <w:rPr>
                      <w:rFonts w:ascii="Cambria Math" w:hAnsi="Cambria Math"/>
                    </w:rPr>
                    <m:t>,</m:t>
                  </m:r>
                  <m:sSup>
                    <m:sSupPr>
                      <m:ctrlPr>
                        <w:rPr>
                          <w:rFonts w:ascii="Cambria Math" w:hAnsi="Cambria Math"/>
                        </w:rPr>
                      </m:ctrlPr>
                    </m:sSupPr>
                    <m:e>
                      <m:r>
                        <w:rPr>
                          <w:rFonts w:ascii="Cambria Math" w:hAnsi="Cambria Math"/>
                        </w:rPr>
                        <m:t>N</m:t>
                      </m:r>
                    </m:e>
                    <m:sup>
                      <m:r>
                        <w:rPr>
                          <w:rFonts w:ascii="Cambria Math" w:hAnsi="Cambria Math"/>
                        </w:rPr>
                        <m:t>i</m:t>
                      </m:r>
                      <m:r>
                        <m:rPr>
                          <m:sty m:val="p"/>
                        </m:rPr>
                        <w:rPr>
                          <w:rFonts w:ascii="Cambria Math" w:hAnsi="Cambria Math"/>
                        </w:rPr>
                        <m:t>,</m:t>
                      </m:r>
                      <m:r>
                        <w:rPr>
                          <w:rFonts w:ascii="Cambria Math" w:hAnsi="Cambria Math"/>
                        </w:rPr>
                        <m:t>j</m:t>
                      </m:r>
                    </m:sup>
                  </m:sSup>
                  <m:r>
                    <m:rPr>
                      <m:sty m:val="p"/>
                    </m:rPr>
                    <w:rPr>
                      <w:rFonts w:ascii="Cambria Math" w:hAnsi="Cambria Math"/>
                    </w:rPr>
                    <m:t>,</m:t>
                  </m:r>
                  <m:sSup>
                    <m:sSupPr>
                      <m:ctrlPr>
                        <w:rPr>
                          <w:rFonts w:ascii="Cambria Math" w:hAnsi="Cambria Math"/>
                        </w:rPr>
                      </m:ctrlPr>
                    </m:sSupPr>
                    <m:e>
                      <m:r>
                        <m:rPr>
                          <m:sty m:val="b"/>
                        </m:rPr>
                        <w:rPr>
                          <w:rFonts w:ascii="Cambria Math" w:hAnsi="Cambria Math"/>
                        </w:rPr>
                        <m:t>c</m:t>
                      </m:r>
                    </m:e>
                    <m:sup>
                      <m:r>
                        <w:rPr>
                          <w:rFonts w:ascii="Cambria Math" w:hAnsi="Cambria Math"/>
                        </w:rPr>
                        <m:t>i</m:t>
                      </m:r>
                      <m:r>
                        <m:rPr>
                          <m:sty m:val="p"/>
                        </m:rPr>
                        <w:rPr>
                          <w:rFonts w:ascii="Cambria Math" w:hAnsi="Cambria Math"/>
                        </w:rPr>
                        <m:t>,</m:t>
                      </m:r>
                      <m:r>
                        <w:rPr>
                          <w:rFonts w:ascii="Cambria Math" w:hAnsi="Cambria Math"/>
                        </w:rPr>
                        <m:t>j</m:t>
                      </m:r>
                    </m:sup>
                  </m:sSup>
                </m:e>
              </m:d>
            </m:e>
          </m:nary>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2</m:t>
          </m:r>
          <m:r>
            <m:rPr>
              <m:sty m:val="p"/>
            </m:rPr>
            <w:rPr>
              <w:rFonts w:ascii="Cambria Math" w:hAnsi="Cambria Math"/>
            </w:rPr>
            <m:t>,...,</m:t>
          </m:r>
          <m:r>
            <w:rPr>
              <w:rFonts w:ascii="Cambria Math" w:hAnsi="Cambria Math"/>
            </w:rPr>
            <m:t>1536</m:t>
          </m:r>
          <m:r>
            <m:rPr>
              <m:sty m:val="p"/>
            </m:rPr>
            <w:rPr>
              <w:rFonts w:ascii="Cambria Math" w:hAnsi="Cambria Math"/>
            </w:rPr>
            <m:t>}}</m:t>
          </m:r>
        </m:oMath>
      </m:oMathPara>
    </w:p>
    <w:p w14:paraId="171CAD84" w14:textId="77777777" w:rsidR="00610E93" w:rsidRDefault="002C086F">
      <w:pPr>
        <w:pStyle w:val="FirstParagraph"/>
      </w:pPr>
      <w:r>
        <w:t>Figure 7 shows an example of observed yield data. Note that data generation at the cell level was conducted to reflect the real-world spatial heterogeneity in soil/field characteristics within the subplot level. But data aggregation to the subplot level was conducted because the large sizes of harvesters make it impossible to monitor yields accurately at smaller scales.</w:t>
      </w:r>
    </w:p>
    <w:p w14:paraId="42396C68" w14:textId="77777777" w:rsidR="00610E93" w:rsidRDefault="002C086F">
      <w:pPr>
        <w:pStyle w:val="Heading3"/>
      </w:pPr>
      <w:bookmarkStart w:id="27" w:name="modeling-scenarios"/>
      <w:bookmarkEnd w:id="26"/>
      <w:r>
        <w:t>Modeling Scenarios</w:t>
      </w:r>
    </w:p>
    <w:p w14:paraId="3000A840" w14:textId="77777777" w:rsidR="00610E93" w:rsidRDefault="002C086F">
      <w:pPr>
        <w:pStyle w:val="FirstParagraph"/>
      </w:pPr>
      <w:r>
        <w:t xml:space="preserve">To evaluate the performances of RF, BRF, CNN and CF, we examined four modeling scenarios, each defined by a dataset assumed to be available to the researcher. The first modeling scenario, called “aby” assumes that researchers have in a dataset the actual values </w:t>
      </w:r>
      <m:oMath>
        <m:sSup>
          <m:sSupPr>
            <m:ctrlPr>
              <w:rPr>
                <w:rFonts w:ascii="Cambria Math" w:hAnsi="Cambria Math"/>
              </w:rPr>
            </m:ctrlPr>
          </m:sSupPr>
          <m:e>
            <m:r>
              <w:rPr>
                <w:rFonts w:ascii="Cambria Math" w:hAnsi="Cambria Math"/>
              </w:rPr>
              <m:t>α</m:t>
            </m:r>
          </m:e>
          <m:sup>
            <m:r>
              <w:rPr>
                <w:rFonts w:ascii="Cambria Math" w:hAnsi="Cambria Math"/>
              </w:rPr>
              <m:t>i</m:t>
            </m:r>
            <m:r>
              <m:rPr>
                <m:sty m:val="p"/>
              </m:rPr>
              <w:rPr>
                <w:rFonts w:ascii="Cambria Math" w:hAnsi="Cambria Math"/>
              </w:rPr>
              <m:t>,</m:t>
            </m:r>
            <m:r>
              <w:rPr>
                <w:rFonts w:ascii="Cambria Math" w:hAnsi="Cambria Math"/>
              </w:rPr>
              <m:t>j</m:t>
            </m:r>
          </m:sup>
        </m:sSup>
      </m:oMath>
      <w:r>
        <w:t xml:space="preserve">, </w:t>
      </w:r>
      <m:oMath>
        <m:r>
          <w:rPr>
            <w:rFonts w:ascii="Cambria Math" w:hAnsi="Cambria Math"/>
          </w:rPr>
          <m:t>βi</m:t>
        </m:r>
        <m:r>
          <m:rPr>
            <m:sty m:val="p"/>
          </m:rPr>
          <w:rPr>
            <w:rFonts w:ascii="Cambria Math" w:hAnsi="Cambria Math"/>
          </w:rPr>
          <m:t>,</m:t>
        </m:r>
        <m:r>
          <w:rPr>
            <w:rFonts w:ascii="Cambria Math" w:hAnsi="Cambria Math"/>
          </w:rPr>
          <m:t>j</m:t>
        </m:r>
      </m:oMath>
      <w:r>
        <w:t xml:space="preserve">, </w:t>
      </w:r>
      <m:oMath>
        <m:r>
          <w:rPr>
            <w:rFonts w:ascii="Cambria Math" w:hAnsi="Cambria Math"/>
          </w:rPr>
          <m:t>yma</m:t>
        </m:r>
        <m:sSup>
          <m:sSupPr>
            <m:ctrlPr>
              <w:rPr>
                <w:rFonts w:ascii="Cambria Math" w:hAnsi="Cambria Math"/>
              </w:rPr>
            </m:ctrlPr>
          </m:sSupPr>
          <m:e>
            <m:r>
              <w:rPr>
                <w:rFonts w:ascii="Cambria Math" w:hAnsi="Cambria Math"/>
              </w:rPr>
              <m:t>x</m:t>
            </m:r>
          </m:e>
          <m:sup>
            <m:r>
              <w:rPr>
                <w:rFonts w:ascii="Cambria Math" w:hAnsi="Cambria Math"/>
              </w:rPr>
              <m:t>i</m:t>
            </m:r>
            <m:r>
              <m:rPr>
                <m:sty m:val="p"/>
              </m:rPr>
              <w:rPr>
                <w:rFonts w:ascii="Cambria Math" w:hAnsi="Cambria Math"/>
              </w:rPr>
              <m:t>,</m:t>
            </m:r>
            <m:r>
              <w:rPr>
                <w:rFonts w:ascii="Cambria Math" w:hAnsi="Cambria Math"/>
              </w:rPr>
              <m:t>j</m:t>
            </m:r>
          </m:sup>
        </m:sSup>
      </m:oMath>
      <w:r>
        <w:t xml:space="preserve"> for every cell </w:t>
      </w:r>
      <m:oMath>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e>
        </m:d>
      </m:oMath>
      <w:r>
        <w:t xml:space="preserve"> and use </w:t>
      </w:r>
      <m:oMath>
        <m:r>
          <w:rPr>
            <w:rFonts w:ascii="Cambria Math" w:hAnsi="Cambria Math"/>
          </w:rPr>
          <m:t>α</m:t>
        </m:r>
      </m:oMath>
      <w:r>
        <w:t xml:space="preserve">, </w:t>
      </w:r>
      <m:oMath>
        <m:r>
          <w:rPr>
            <w:rFonts w:ascii="Cambria Math" w:hAnsi="Cambria Math"/>
          </w:rPr>
          <m:t>β</m:t>
        </m:r>
      </m:oMath>
      <w:r>
        <w:t xml:space="preserve"> and </w:t>
      </w:r>
      <m:oMath>
        <m:r>
          <w:rPr>
            <w:rFonts w:ascii="Cambria Math" w:hAnsi="Cambria Math"/>
          </w:rPr>
          <m:t>ymax</m:t>
        </m:r>
      </m:oMath>
      <w:r>
        <w:t xml:space="preserve"> as covariates in their ML models. This sce</w:t>
      </w:r>
      <w:proofErr w:type="spellStart"/>
      <w:r>
        <w:t>nario</w:t>
      </w:r>
      <w:proofErr w:type="spellEnd"/>
      <w:r>
        <w:t xml:space="preserve"> represents an ideal situation for researchers</w:t>
      </w:r>
      <w:ins w:id="28" w:author="Taro Mieno" w:date="2021-11-08T11:48:00Z">
        <w:r w:rsidR="001F2713" w:rsidRPr="001F2713">
          <w:t xml:space="preserve"> </w:t>
        </w:r>
        <w:r w:rsidR="001F2713">
          <w:t xml:space="preserve">where all the relevant variables are observed, but the true functional form of heterogeneous yield response functions are not known. </w:t>
        </w:r>
      </w:ins>
      <w:ins w:id="29" w:author="Taro Mieno" w:date="2021-11-08T11:49:00Z">
        <w:r w:rsidR="001F2713">
          <w:t>More realistic scenarios can be compared with this ideal scenario</w:t>
        </w:r>
      </w:ins>
      <w:del w:id="30" w:author="Taro Mieno" w:date="2021-11-08T11:48:00Z">
        <w:r w:rsidDel="001F2713">
          <w:delText>, with which analyses of more</w:delText>
        </w:r>
      </w:del>
      <w:del w:id="31" w:author="Taro Mieno" w:date="2021-11-08T11:49:00Z">
        <w:r w:rsidDel="001F2713">
          <w:delText xml:space="preserve"> realistic scenarios can be compared</w:delText>
        </w:r>
      </w:del>
      <w:r>
        <w:t>.</w:t>
      </w:r>
    </w:p>
    <w:p w14:paraId="24436A41" w14:textId="77777777" w:rsidR="00610E93" w:rsidRDefault="002C086F">
      <w:pPr>
        <w:pStyle w:val="BodyText"/>
      </w:pPr>
      <w:r>
        <w:lastRenderedPageBreak/>
        <w:t>In subsequent modeling scenarios, we make the simulated experimental data more realistic by varying the degree to which researchers understand what the needed covariates are and the levels that they take on in the data set. In the second scenario, called “</w:t>
      </w:r>
      <w:proofErr w:type="spellStart"/>
      <w:r>
        <w:t>abytt</w:t>
      </w:r>
      <w:proofErr w:type="spellEnd"/>
      <w:r>
        <w:t xml:space="preserve">,” we introduce additional variables </w:t>
      </w:r>
      <m:oMath>
        <m:sSub>
          <m:sSubPr>
            <m:ctrlPr>
              <w:rPr>
                <w:rFonts w:ascii="Cambria Math" w:hAnsi="Cambria Math"/>
              </w:rPr>
            </m:ctrlPr>
          </m:sSubPr>
          <m:e>
            <m:r>
              <w:rPr>
                <w:rFonts w:ascii="Cambria Math" w:hAnsi="Cambria Math"/>
              </w:rPr>
              <m:t>θ</m:t>
            </m:r>
          </m:e>
          <m:sub>
            <m:r>
              <w:rPr>
                <w:rFonts w:ascii="Cambria Math" w:hAnsi="Cambria Math"/>
              </w:rPr>
              <m:t>1</m:t>
            </m:r>
          </m:sub>
        </m:sSub>
      </m:oMath>
      <w:r>
        <w:t xml:space="preserve"> and </w:t>
      </w:r>
      <m:oMath>
        <m:sSub>
          <m:sSubPr>
            <m:ctrlPr>
              <w:rPr>
                <w:rFonts w:ascii="Cambria Math" w:hAnsi="Cambria Math"/>
              </w:rPr>
            </m:ctrlPr>
          </m:sSubPr>
          <m:e>
            <m:r>
              <w:rPr>
                <w:rFonts w:ascii="Cambria Math" w:hAnsi="Cambria Math"/>
              </w:rPr>
              <m:t>θ</m:t>
            </m:r>
          </m:e>
          <m:sub>
            <m:r>
              <w:rPr>
                <w:rFonts w:ascii="Cambria Math" w:hAnsi="Cambria Math"/>
              </w:rPr>
              <m:t>2</m:t>
            </m:r>
          </m:sub>
        </m:sSub>
      </m:oMath>
      <w:r>
        <w:t xml:space="preserve">, and the researcher’s dataset contains values of </w:t>
      </w:r>
      <m:oMath>
        <m:sSup>
          <m:sSupPr>
            <m:ctrlPr>
              <w:rPr>
                <w:rFonts w:ascii="Cambria Math" w:hAnsi="Cambria Math"/>
              </w:rPr>
            </m:ctrlPr>
          </m:sSupPr>
          <m:e>
            <m:r>
              <w:rPr>
                <w:rFonts w:ascii="Cambria Math" w:hAnsi="Cambria Math"/>
              </w:rPr>
              <m:t>α</m:t>
            </m:r>
          </m:e>
          <m:sup>
            <m:r>
              <w:rPr>
                <w:rFonts w:ascii="Cambria Math" w:hAnsi="Cambria Math"/>
              </w:rPr>
              <m:t>i</m:t>
            </m:r>
          </m:sup>
        </m:sSup>
      </m:oMath>
      <w:r>
        <w:t xml:space="preserve">, </w:t>
      </w:r>
      <m:oMath>
        <m:sSup>
          <m:sSupPr>
            <m:ctrlPr>
              <w:rPr>
                <w:rFonts w:ascii="Cambria Math" w:hAnsi="Cambria Math"/>
              </w:rPr>
            </m:ctrlPr>
          </m:sSupPr>
          <m:e>
            <m:r>
              <w:rPr>
                <w:rFonts w:ascii="Cambria Math" w:hAnsi="Cambria Math"/>
              </w:rPr>
              <m:t>β</m:t>
            </m:r>
          </m:e>
          <m:sup>
            <m:r>
              <w:rPr>
                <w:rFonts w:ascii="Cambria Math" w:hAnsi="Cambria Math"/>
              </w:rPr>
              <m:t>i</m:t>
            </m:r>
          </m:sup>
        </m:sSup>
      </m:oMath>
      <w:r>
        <w:t xml:space="preserve">, </w:t>
      </w:r>
      <m:oMath>
        <m:r>
          <w:rPr>
            <w:rFonts w:ascii="Cambria Math" w:hAnsi="Cambria Math"/>
          </w:rPr>
          <m:t>yma</m:t>
        </m:r>
        <m:sSup>
          <m:sSupPr>
            <m:ctrlPr>
              <w:rPr>
                <w:rFonts w:ascii="Cambria Math" w:hAnsi="Cambria Math"/>
              </w:rPr>
            </m:ctrlPr>
          </m:sSupPr>
          <m:e>
            <m:r>
              <w:rPr>
                <w:rFonts w:ascii="Cambria Math" w:hAnsi="Cambria Math"/>
              </w:rPr>
              <m:t>x</m:t>
            </m:r>
          </m:e>
          <m:sup>
            <m:r>
              <w:rPr>
                <w:rFonts w:ascii="Cambria Math" w:hAnsi="Cambria Math"/>
              </w:rPr>
              <m:t>i</m:t>
            </m:r>
          </m:sup>
        </m:sSup>
      </m:oMath>
      <w:r>
        <w:t xml:space="preserve">, </w:t>
      </w:r>
      <m:oMath>
        <m:sSubSup>
          <m:sSubSupPr>
            <m:ctrlPr>
              <w:rPr>
                <w:rFonts w:ascii="Cambria Math" w:hAnsi="Cambria Math"/>
              </w:rPr>
            </m:ctrlPr>
          </m:sSubSupPr>
          <m:e>
            <m:r>
              <w:rPr>
                <w:rFonts w:ascii="Cambria Math" w:hAnsi="Cambria Math"/>
              </w:rPr>
              <m:t>θ</m:t>
            </m:r>
          </m:e>
          <m:sub>
            <m:r>
              <w:rPr>
                <w:rFonts w:ascii="Cambria Math" w:hAnsi="Cambria Math"/>
              </w:rPr>
              <m:t>1</m:t>
            </m:r>
          </m:sub>
          <m:sup>
            <m:r>
              <w:rPr>
                <w:rFonts w:ascii="Cambria Math" w:hAnsi="Cambria Math"/>
              </w:rPr>
              <m:t>i</m:t>
            </m:r>
          </m:sup>
        </m:sSubSup>
      </m:oMath>
      <w:r>
        <w:t xml:space="preserve"> and </w:t>
      </w:r>
      <m:oMath>
        <m:sSubSup>
          <m:sSubSupPr>
            <m:ctrlPr>
              <w:rPr>
                <w:rFonts w:ascii="Cambria Math" w:hAnsi="Cambria Math"/>
              </w:rPr>
            </m:ctrlPr>
          </m:sSubSupPr>
          <m:e>
            <m:r>
              <w:rPr>
                <w:rFonts w:ascii="Cambria Math" w:hAnsi="Cambria Math"/>
              </w:rPr>
              <m:t>θ</m:t>
            </m:r>
          </m:e>
          <m:sub>
            <m:r>
              <w:rPr>
                <w:rFonts w:ascii="Cambria Math" w:hAnsi="Cambria Math"/>
              </w:rPr>
              <m:t>2</m:t>
            </m:r>
          </m:sub>
          <m:sup>
            <m:r>
              <w:rPr>
                <w:rFonts w:ascii="Cambria Math" w:hAnsi="Cambria Math"/>
              </w:rPr>
              <m:t>i</m:t>
            </m:r>
          </m:sup>
        </m:sSubSup>
      </m:oMath>
      <w:r>
        <w:t xml:space="preserve"> for all subplots </w:t>
      </w:r>
      <m:oMath>
        <m:r>
          <w:rPr>
            <w:rFonts w:ascii="Cambria Math" w:hAnsi="Cambria Math"/>
          </w:rPr>
          <m:t>i</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1536</m:t>
        </m:r>
      </m:oMath>
      <w:r>
        <w:t xml:space="preserve">. </w:t>
      </w:r>
      <m:oMath>
        <m:sSub>
          <m:sSubPr>
            <m:ctrlPr>
              <w:rPr>
                <w:rFonts w:ascii="Cambria Math" w:hAnsi="Cambria Math"/>
              </w:rPr>
            </m:ctrlPr>
          </m:sSubPr>
          <m:e>
            <m:r>
              <w:rPr>
                <w:rFonts w:ascii="Cambria Math" w:hAnsi="Cambria Math"/>
              </w:rPr>
              <m:t>θ</m:t>
            </m:r>
          </m:e>
          <m:sub>
            <m:r>
              <w:rPr>
                <w:rFonts w:ascii="Cambria Math" w:hAnsi="Cambria Math"/>
              </w:rPr>
              <m:t>1</m:t>
            </m:r>
          </m:sub>
        </m:sSub>
      </m:oMath>
      <w:r>
        <w:t xml:space="preserve"> and </w:t>
      </w:r>
      <m:oMath>
        <m:sSub>
          <m:sSubPr>
            <m:ctrlPr>
              <w:rPr>
                <w:rFonts w:ascii="Cambria Math" w:hAnsi="Cambria Math"/>
              </w:rPr>
            </m:ctrlPr>
          </m:sSubPr>
          <m:e>
            <m:r>
              <w:rPr>
                <w:rFonts w:ascii="Cambria Math" w:hAnsi="Cambria Math"/>
              </w:rPr>
              <m:t>θ</m:t>
            </m:r>
          </m:e>
          <m:sub>
            <m:r>
              <w:rPr>
                <w:rFonts w:ascii="Cambria Math" w:hAnsi="Cambria Math"/>
              </w:rPr>
              <m:t>2</m:t>
            </m:r>
          </m:sub>
        </m:sSub>
      </m:oMath>
      <w:r>
        <w:t xml:space="preserve"> have no effect on yield, but their cell-level values spatially correlated with </w:t>
      </w:r>
      <m:oMath>
        <m:sSup>
          <m:sSupPr>
            <m:ctrlPr>
              <w:rPr>
                <w:rFonts w:ascii="Cambria Math" w:hAnsi="Cambria Math"/>
              </w:rPr>
            </m:ctrlPr>
          </m:sSupPr>
          <m:e>
            <m:r>
              <w:rPr>
                <w:rFonts w:ascii="Cambria Math" w:hAnsi="Cambria Math"/>
              </w:rPr>
              <m:t>β</m:t>
            </m:r>
          </m:e>
          <m:sup>
            <m:r>
              <w:rPr>
                <w:rFonts w:ascii="Cambria Math" w:hAnsi="Cambria Math"/>
              </w:rPr>
              <m:t>i</m:t>
            </m:r>
            <m:r>
              <m:rPr>
                <m:sty m:val="p"/>
              </m:rPr>
              <w:rPr>
                <w:rFonts w:ascii="Cambria Math" w:hAnsi="Cambria Math"/>
              </w:rPr>
              <m:t>,</m:t>
            </m:r>
            <m:r>
              <w:rPr>
                <w:rFonts w:ascii="Cambria Math" w:hAnsi="Cambria Math"/>
              </w:rPr>
              <m:t>j</m:t>
            </m:r>
          </m:sup>
        </m:sSup>
      </m:oMath>
      <w:r>
        <w:t xml:space="preserve">, then their subplot-level values are correlated with </w:t>
      </w:r>
      <m:oMath>
        <m:sSup>
          <m:sSupPr>
            <m:ctrlPr>
              <w:rPr>
                <w:rFonts w:ascii="Cambria Math" w:hAnsi="Cambria Math"/>
              </w:rPr>
            </m:ctrlPr>
          </m:sSupPr>
          <m:e>
            <m:r>
              <w:rPr>
                <w:rFonts w:ascii="Cambria Math" w:hAnsi="Cambria Math"/>
              </w:rPr>
              <m:t>β</m:t>
            </m:r>
          </m:e>
          <m:sup>
            <m:r>
              <w:rPr>
                <w:rFonts w:ascii="Cambria Math" w:hAnsi="Cambria Math"/>
              </w:rPr>
              <m:t>i</m:t>
            </m:r>
          </m:sup>
        </m:sSup>
      </m:oMath>
      <w:r>
        <w:t>. This scenario is meant to reflect the lack of scientific consensus about which variables explain heterogeneous yield r</w:t>
      </w:r>
      <w:proofErr w:type="spellStart"/>
      <w:r>
        <w:t>esponse</w:t>
      </w:r>
      <w:proofErr w:type="spellEnd"/>
      <w:r>
        <w:t xml:space="preserve"> to N, making it likely that researchers include irrelevant variables like </w:t>
      </w:r>
      <m:oMath>
        <m:sSub>
          <m:sSubPr>
            <m:ctrlPr>
              <w:rPr>
                <w:rFonts w:ascii="Cambria Math" w:hAnsi="Cambria Math"/>
              </w:rPr>
            </m:ctrlPr>
          </m:sSubPr>
          <m:e>
            <m:r>
              <w:rPr>
                <w:rFonts w:ascii="Cambria Math" w:hAnsi="Cambria Math"/>
              </w:rPr>
              <m:t>θ</m:t>
            </m:r>
          </m:e>
          <m:sub>
            <m:r>
              <w:rPr>
                <w:rFonts w:ascii="Cambria Math" w:hAnsi="Cambria Math"/>
              </w:rPr>
              <m:t>1</m:t>
            </m:r>
          </m:sub>
        </m:sSub>
      </m:oMath>
      <w:r>
        <w:t xml:space="preserve"> and </w:t>
      </w:r>
      <m:oMath>
        <m:sSub>
          <m:sSubPr>
            <m:ctrlPr>
              <w:rPr>
                <w:rFonts w:ascii="Cambria Math" w:hAnsi="Cambria Math"/>
              </w:rPr>
            </m:ctrlPr>
          </m:sSubPr>
          <m:e>
            <m:r>
              <w:rPr>
                <w:rFonts w:ascii="Cambria Math" w:hAnsi="Cambria Math"/>
              </w:rPr>
              <m:t>θ</m:t>
            </m:r>
          </m:e>
          <m:sub>
            <m:r>
              <w:rPr>
                <w:rFonts w:ascii="Cambria Math" w:hAnsi="Cambria Math"/>
              </w:rPr>
              <m:t>2</m:t>
            </m:r>
          </m:sub>
        </m:sSub>
      </m:oMath>
      <w:r>
        <w:t xml:space="preserve"> in real-world data analysis.</w:t>
      </w:r>
    </w:p>
    <w:p w14:paraId="495012A2" w14:textId="77777777" w:rsidR="00610E93" w:rsidRDefault="002C086F">
      <w:pPr>
        <w:pStyle w:val="BodyText"/>
      </w:pPr>
      <w:r>
        <w:t>In the third scenario, called “</w:t>
      </w:r>
      <w:proofErr w:type="spellStart"/>
      <w:r>
        <w:t>aabbyy</w:t>
      </w:r>
      <w:proofErr w:type="spellEnd"/>
      <w:r>
        <w:t xml:space="preserve">,” the researcher’s dataset does not contain values of </w:t>
      </w:r>
      <m:oMath>
        <m:sSup>
          <m:sSupPr>
            <m:ctrlPr>
              <w:rPr>
                <w:rFonts w:ascii="Cambria Math" w:hAnsi="Cambria Math"/>
              </w:rPr>
            </m:ctrlPr>
          </m:sSupPr>
          <m:e>
            <m:r>
              <w:rPr>
                <w:rFonts w:ascii="Cambria Math" w:hAnsi="Cambria Math"/>
              </w:rPr>
              <m:t>α</m:t>
            </m:r>
          </m:e>
          <m:sup>
            <m:r>
              <w:rPr>
                <w:rFonts w:ascii="Cambria Math" w:hAnsi="Cambria Math"/>
              </w:rPr>
              <m:t>i</m:t>
            </m:r>
          </m:sup>
        </m:sSup>
      </m:oMath>
      <w:r>
        <w:t xml:space="preserve">, </w:t>
      </w:r>
      <m:oMath>
        <m:sSup>
          <m:sSupPr>
            <m:ctrlPr>
              <w:rPr>
                <w:rFonts w:ascii="Cambria Math" w:hAnsi="Cambria Math"/>
              </w:rPr>
            </m:ctrlPr>
          </m:sSupPr>
          <m:e>
            <m:r>
              <w:rPr>
                <w:rFonts w:ascii="Cambria Math" w:hAnsi="Cambria Math"/>
              </w:rPr>
              <m:t>β</m:t>
            </m:r>
          </m:e>
          <m:sup>
            <m:r>
              <w:rPr>
                <w:rFonts w:ascii="Cambria Math" w:hAnsi="Cambria Math"/>
              </w:rPr>
              <m:t>i</m:t>
            </m:r>
          </m:sup>
        </m:sSup>
      </m:oMath>
      <w:r>
        <w:t xml:space="preserve">, </w:t>
      </w:r>
      <m:oMath>
        <m:r>
          <w:rPr>
            <w:rFonts w:ascii="Cambria Math" w:hAnsi="Cambria Math"/>
          </w:rPr>
          <m:t>yma</m:t>
        </m:r>
        <m:sSup>
          <m:sSupPr>
            <m:ctrlPr>
              <w:rPr>
                <w:rFonts w:ascii="Cambria Math" w:hAnsi="Cambria Math"/>
              </w:rPr>
            </m:ctrlPr>
          </m:sSupPr>
          <m:e>
            <m:r>
              <w:rPr>
                <w:rFonts w:ascii="Cambria Math" w:hAnsi="Cambria Math"/>
              </w:rPr>
              <m:t>x</m:t>
            </m:r>
          </m:e>
          <m:sup>
            <m:r>
              <w:rPr>
                <w:rFonts w:ascii="Cambria Math" w:hAnsi="Cambria Math"/>
              </w:rPr>
              <m:t>i</m:t>
            </m:r>
          </m:sup>
        </m:sSup>
      </m:oMath>
      <w:r>
        <w:t>. Rather, the datas</w:t>
      </w:r>
      <w:proofErr w:type="spellStart"/>
      <w:r>
        <w:t>et</w:t>
      </w:r>
      <w:proofErr w:type="spellEnd"/>
      <w:r>
        <w:t xml:space="preserve"> contains subplot-level values of permutations of </w:t>
      </w:r>
      <m:oMath>
        <m:r>
          <w:rPr>
            <w:rFonts w:ascii="Cambria Math" w:hAnsi="Cambria Math"/>
          </w:rPr>
          <m:t>α</m:t>
        </m:r>
      </m:oMath>
      <w:r>
        <w:t xml:space="preserve">, </w:t>
      </w:r>
      <m:oMath>
        <m:r>
          <w:rPr>
            <w:rFonts w:ascii="Cambria Math" w:hAnsi="Cambria Math"/>
          </w:rPr>
          <m:t>β</m:t>
        </m:r>
      </m:oMath>
      <w:r>
        <w:t xml:space="preserve">, </w:t>
      </w:r>
      <m:oMath>
        <m:r>
          <w:rPr>
            <w:rFonts w:ascii="Cambria Math" w:hAnsi="Cambria Math"/>
          </w:rPr>
          <m:t>ymax</m:t>
        </m:r>
      </m:oMath>
      <w:r>
        <w:t xml:space="preserve">. Specifically, for each cell </w:t>
      </w:r>
      <m:oMath>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e>
        </m:d>
      </m:oMath>
      <w:r>
        <w:t xml:space="preserve">, we assign one of a set of spatially autocorrelated weights </w:t>
      </w:r>
      <m:oMath>
        <m:sSubSup>
          <m:sSubSupPr>
            <m:ctrlPr>
              <w:rPr>
                <w:rFonts w:ascii="Cambria Math" w:hAnsi="Cambria Math"/>
              </w:rPr>
            </m:ctrlPr>
          </m:sSubSupPr>
          <m:e>
            <m:r>
              <w:rPr>
                <w:rFonts w:ascii="Cambria Math" w:hAnsi="Cambria Math"/>
              </w:rPr>
              <m:t>r</m:t>
            </m:r>
          </m:e>
          <m:sub>
            <m:r>
              <w:rPr>
                <w:rFonts w:ascii="Cambria Math" w:hAnsi="Cambria Math"/>
              </w:rPr>
              <m:t>α</m:t>
            </m:r>
          </m:sub>
          <m:sup>
            <m:r>
              <w:rPr>
                <w:rFonts w:ascii="Cambria Math" w:hAnsi="Cambria Math"/>
              </w:rPr>
              <m:t>i</m:t>
            </m:r>
            <m:r>
              <m:rPr>
                <m:sty m:val="p"/>
              </m:rPr>
              <w:rPr>
                <w:rFonts w:ascii="Cambria Math" w:hAnsi="Cambria Math"/>
              </w:rPr>
              <m:t>,</m:t>
            </m:r>
            <m:r>
              <w:rPr>
                <w:rFonts w:ascii="Cambria Math" w:hAnsi="Cambria Math"/>
              </w:rPr>
              <m:t>j</m:t>
            </m:r>
          </m:sup>
        </m:sSubSup>
        <m:r>
          <m:rPr>
            <m:sty m:val="p"/>
          </m:rPr>
          <w:rPr>
            <w:rFonts w:ascii="Cambria Math" w:hAnsi="Cambria Math"/>
          </w:rPr>
          <m:t>∈</m:t>
        </m:r>
        <m:d>
          <m:dPr>
            <m:ctrlPr>
              <w:rPr>
                <w:rFonts w:ascii="Cambria Math" w:hAnsi="Cambria Math"/>
              </w:rPr>
            </m:ctrlPr>
          </m:dPr>
          <m:e>
            <m:r>
              <w:rPr>
                <w:rFonts w:ascii="Cambria Math" w:hAnsi="Cambria Math"/>
              </w:rPr>
              <m:t>0</m:t>
            </m:r>
            <m:r>
              <m:rPr>
                <m:sty m:val="p"/>
              </m:rPr>
              <w:rPr>
                <w:rFonts w:ascii="Cambria Math" w:hAnsi="Cambria Math"/>
              </w:rPr>
              <m:t>,</m:t>
            </m:r>
            <m:r>
              <w:rPr>
                <w:rFonts w:ascii="Cambria Math" w:hAnsi="Cambria Math"/>
              </w:rPr>
              <m:t>1</m:t>
            </m:r>
          </m:e>
        </m:d>
      </m:oMath>
      <w:r>
        <w:t xml:space="preserve"> to the </w:t>
      </w:r>
      <m:oMath>
        <m:r>
          <w:rPr>
            <w:rFonts w:ascii="Cambria Math" w:hAnsi="Cambria Math"/>
          </w:rPr>
          <m:t>α</m:t>
        </m:r>
      </m:oMath>
      <w:r>
        <w:t xml:space="preserve"> variable, another set of spatially autocorrelated weights </w:t>
      </w:r>
      <m:oMath>
        <m:sSubSup>
          <m:sSubSupPr>
            <m:ctrlPr>
              <w:rPr>
                <w:rFonts w:ascii="Cambria Math" w:hAnsi="Cambria Math"/>
              </w:rPr>
            </m:ctrlPr>
          </m:sSubSupPr>
          <m:e>
            <m:r>
              <w:rPr>
                <w:rFonts w:ascii="Cambria Math" w:hAnsi="Cambria Math"/>
              </w:rPr>
              <m:t>r</m:t>
            </m:r>
          </m:e>
          <m:sub>
            <m:r>
              <w:rPr>
                <w:rFonts w:ascii="Cambria Math" w:hAnsi="Cambria Math"/>
              </w:rPr>
              <m:t>β</m:t>
            </m:r>
          </m:sub>
          <m:sup>
            <m:r>
              <w:rPr>
                <w:rFonts w:ascii="Cambria Math" w:hAnsi="Cambria Math"/>
              </w:rPr>
              <m:t>i</m:t>
            </m:r>
            <m:r>
              <m:rPr>
                <m:sty m:val="p"/>
              </m:rPr>
              <w:rPr>
                <w:rFonts w:ascii="Cambria Math" w:hAnsi="Cambria Math"/>
              </w:rPr>
              <m:t>,</m:t>
            </m:r>
            <m:r>
              <w:rPr>
                <w:rFonts w:ascii="Cambria Math" w:hAnsi="Cambria Math"/>
              </w:rPr>
              <m:t>j</m:t>
            </m:r>
          </m:sup>
        </m:sSubSup>
        <m:r>
          <m:rPr>
            <m:sty m:val="p"/>
          </m:rPr>
          <w:rPr>
            <w:rFonts w:ascii="Cambria Math" w:hAnsi="Cambria Math"/>
          </w:rPr>
          <m:t>∈</m:t>
        </m:r>
        <m:d>
          <m:dPr>
            <m:ctrlPr>
              <w:rPr>
                <w:rFonts w:ascii="Cambria Math" w:hAnsi="Cambria Math"/>
              </w:rPr>
            </m:ctrlPr>
          </m:dPr>
          <m:e>
            <m:r>
              <w:rPr>
                <w:rFonts w:ascii="Cambria Math" w:hAnsi="Cambria Math"/>
              </w:rPr>
              <m:t>0</m:t>
            </m:r>
            <m:r>
              <m:rPr>
                <m:sty m:val="p"/>
              </m:rPr>
              <w:rPr>
                <w:rFonts w:ascii="Cambria Math" w:hAnsi="Cambria Math"/>
              </w:rPr>
              <m:t>,</m:t>
            </m:r>
            <m:r>
              <w:rPr>
                <w:rFonts w:ascii="Cambria Math" w:hAnsi="Cambria Math"/>
              </w:rPr>
              <m:t>1</m:t>
            </m:r>
          </m:e>
        </m:d>
      </m:oMath>
      <w:r>
        <w:t xml:space="preserve"> to the </w:t>
      </w:r>
      <m:oMath>
        <m:r>
          <w:rPr>
            <w:rFonts w:ascii="Cambria Math" w:hAnsi="Cambria Math"/>
          </w:rPr>
          <m:t>β</m:t>
        </m:r>
      </m:oMath>
      <w:r>
        <w:t xml:space="preserve"> variable, and another set of spatially autocorrelated weights </w:t>
      </w:r>
      <m:oMath>
        <m:sSubSup>
          <m:sSubSupPr>
            <m:ctrlPr>
              <w:rPr>
                <w:rFonts w:ascii="Cambria Math" w:hAnsi="Cambria Math"/>
              </w:rPr>
            </m:ctrlPr>
          </m:sSubSupPr>
          <m:e>
            <m:r>
              <w:rPr>
                <w:rFonts w:ascii="Cambria Math" w:hAnsi="Cambria Math"/>
              </w:rPr>
              <m:t>r</m:t>
            </m:r>
          </m:e>
          <m:sub>
            <m:r>
              <w:rPr>
                <w:rFonts w:ascii="Cambria Math" w:hAnsi="Cambria Math"/>
              </w:rPr>
              <m:t>ymax</m:t>
            </m:r>
          </m:sub>
          <m:sup>
            <m:r>
              <w:rPr>
                <w:rFonts w:ascii="Cambria Math" w:hAnsi="Cambria Math"/>
              </w:rPr>
              <m:t>i</m:t>
            </m:r>
            <m:r>
              <m:rPr>
                <m:sty m:val="p"/>
              </m:rPr>
              <w:rPr>
                <w:rFonts w:ascii="Cambria Math" w:hAnsi="Cambria Math"/>
              </w:rPr>
              <m:t>,</m:t>
            </m:r>
            <m:r>
              <w:rPr>
                <w:rFonts w:ascii="Cambria Math" w:hAnsi="Cambria Math"/>
              </w:rPr>
              <m:t>j</m:t>
            </m:r>
          </m:sup>
        </m:sSubSup>
        <m:r>
          <m:rPr>
            <m:sty m:val="p"/>
          </m:rPr>
          <w:rPr>
            <w:rFonts w:ascii="Cambria Math" w:hAnsi="Cambria Math"/>
          </w:rPr>
          <m:t>∈</m:t>
        </m:r>
        <m:d>
          <m:dPr>
            <m:ctrlPr>
              <w:rPr>
                <w:rFonts w:ascii="Cambria Math" w:hAnsi="Cambria Math"/>
              </w:rPr>
            </m:ctrlPr>
          </m:dPr>
          <m:e>
            <m:r>
              <w:rPr>
                <w:rFonts w:ascii="Cambria Math" w:hAnsi="Cambria Math"/>
              </w:rPr>
              <m:t>0</m:t>
            </m:r>
            <m:r>
              <m:rPr>
                <m:sty m:val="p"/>
              </m:rPr>
              <w:rPr>
                <w:rFonts w:ascii="Cambria Math" w:hAnsi="Cambria Math"/>
              </w:rPr>
              <m:t>,</m:t>
            </m:r>
            <m:r>
              <w:rPr>
                <w:rFonts w:ascii="Cambria Math" w:hAnsi="Cambria Math"/>
              </w:rPr>
              <m:t>1</m:t>
            </m:r>
          </m:e>
        </m:d>
      </m:oMath>
      <w:r>
        <w:t xml:space="preserve"> to the </w:t>
      </w:r>
      <m:oMath>
        <m:sSup>
          <m:sSupPr>
            <m:ctrlPr>
              <w:rPr>
                <w:rFonts w:ascii="Cambria Math" w:hAnsi="Cambria Math"/>
              </w:rPr>
            </m:ctrlPr>
          </m:sSupPr>
          <m:e>
            <m:r>
              <w:rPr>
                <w:rFonts w:ascii="Cambria Math" w:hAnsi="Cambria Math"/>
              </w:rPr>
              <m:t>ymax</m:t>
            </m:r>
          </m:e>
          <m:sup>
            <m:r>
              <w:rPr>
                <w:rFonts w:ascii="Cambria Math" w:hAnsi="Cambria Math"/>
              </w:rPr>
              <m:t>i</m:t>
            </m:r>
            <m:r>
              <m:rPr>
                <m:sty m:val="p"/>
              </m:rPr>
              <w:rPr>
                <w:rFonts w:ascii="Cambria Math" w:hAnsi="Cambria Math"/>
              </w:rPr>
              <m:t>,</m:t>
            </m:r>
            <m:r>
              <w:rPr>
                <w:rFonts w:ascii="Cambria Math" w:hAnsi="Cambria Math"/>
              </w:rPr>
              <m:t>j</m:t>
            </m:r>
          </m:sup>
        </m:sSup>
      </m:oMath>
      <w:r>
        <w:t xml:space="preserve"> variable. (There was no spatial correlation between the </w:t>
      </w:r>
      <m:oMath>
        <m:sSubSup>
          <m:sSubSupPr>
            <m:ctrlPr>
              <w:rPr>
                <w:rFonts w:ascii="Cambria Math" w:hAnsi="Cambria Math"/>
              </w:rPr>
            </m:ctrlPr>
          </m:sSubSupPr>
          <m:e>
            <m:r>
              <w:rPr>
                <w:rFonts w:ascii="Cambria Math" w:hAnsi="Cambria Math"/>
              </w:rPr>
              <m:t>r</m:t>
            </m:r>
          </m:e>
          <m:sub>
            <m:r>
              <w:rPr>
                <w:rFonts w:ascii="Cambria Math" w:hAnsi="Cambria Math"/>
              </w:rPr>
              <m:t>α</m:t>
            </m:r>
          </m:sub>
          <m:sup>
            <m:r>
              <w:rPr>
                <w:rFonts w:ascii="Cambria Math" w:hAnsi="Cambria Math"/>
              </w:rPr>
              <m:t>i</m:t>
            </m:r>
            <m:r>
              <m:rPr>
                <m:sty m:val="p"/>
              </m:rPr>
              <w:rPr>
                <w:rFonts w:ascii="Cambria Math" w:hAnsi="Cambria Math"/>
              </w:rPr>
              <m:t>,</m:t>
            </m:r>
            <m:r>
              <w:rPr>
                <w:rFonts w:ascii="Cambria Math" w:hAnsi="Cambria Math"/>
              </w:rPr>
              <m:t>j</m:t>
            </m:r>
          </m:sup>
        </m:sSubSup>
      </m:oMath>
      <w:r>
        <w:t xml:space="preserve"> and </w:t>
      </w:r>
      <m:oMath>
        <m:sSubSup>
          <m:sSubSupPr>
            <m:ctrlPr>
              <w:rPr>
                <w:rFonts w:ascii="Cambria Math" w:hAnsi="Cambria Math"/>
              </w:rPr>
            </m:ctrlPr>
          </m:sSubSupPr>
          <m:e>
            <m:r>
              <w:rPr>
                <w:rFonts w:ascii="Cambria Math" w:hAnsi="Cambria Math"/>
              </w:rPr>
              <m:t>r</m:t>
            </m:r>
          </m:e>
          <m:sub>
            <m:r>
              <w:rPr>
                <w:rFonts w:ascii="Cambria Math" w:hAnsi="Cambria Math"/>
              </w:rPr>
              <m:t>β</m:t>
            </m:r>
          </m:sub>
          <m:sup>
            <m:r>
              <w:rPr>
                <w:rFonts w:ascii="Cambria Math" w:hAnsi="Cambria Math"/>
              </w:rPr>
              <m:t>i</m:t>
            </m:r>
            <m:r>
              <m:rPr>
                <m:sty m:val="p"/>
              </m:rPr>
              <w:rPr>
                <w:rFonts w:ascii="Cambria Math" w:hAnsi="Cambria Math"/>
              </w:rPr>
              <m:t>,</m:t>
            </m:r>
            <m:r>
              <w:rPr>
                <w:rFonts w:ascii="Cambria Math" w:hAnsi="Cambria Math"/>
              </w:rPr>
              <m:t>j</m:t>
            </m:r>
          </m:sup>
        </m:sSubSup>
      </m:oMath>
      <w:r>
        <w:t xml:space="preserve"> data, between </w:t>
      </w:r>
      <m:oMath>
        <m:sSubSup>
          <m:sSubSupPr>
            <m:ctrlPr>
              <w:rPr>
                <w:rFonts w:ascii="Cambria Math" w:hAnsi="Cambria Math"/>
              </w:rPr>
            </m:ctrlPr>
          </m:sSubSupPr>
          <m:e>
            <m:r>
              <w:rPr>
                <w:rFonts w:ascii="Cambria Math" w:hAnsi="Cambria Math"/>
              </w:rPr>
              <m:t>r</m:t>
            </m:r>
          </m:e>
          <m:sub>
            <m:r>
              <w:rPr>
                <w:rFonts w:ascii="Cambria Math" w:hAnsi="Cambria Math"/>
              </w:rPr>
              <m:t>α</m:t>
            </m:r>
          </m:sub>
          <m:sup>
            <m:r>
              <w:rPr>
                <w:rFonts w:ascii="Cambria Math" w:hAnsi="Cambria Math"/>
              </w:rPr>
              <m:t>i</m:t>
            </m:r>
            <m:r>
              <m:rPr>
                <m:sty m:val="p"/>
              </m:rPr>
              <w:rPr>
                <w:rFonts w:ascii="Cambria Math" w:hAnsi="Cambria Math"/>
              </w:rPr>
              <m:t>,</m:t>
            </m:r>
            <m:r>
              <w:rPr>
                <w:rFonts w:ascii="Cambria Math" w:hAnsi="Cambria Math"/>
              </w:rPr>
              <m:t>j</m:t>
            </m:r>
          </m:sup>
        </m:sSubSup>
      </m:oMath>
      <w:r>
        <w:t xml:space="preserve"> and </w:t>
      </w:r>
      <m:oMath>
        <m:sSubSup>
          <m:sSubSupPr>
            <m:ctrlPr>
              <w:rPr>
                <w:rFonts w:ascii="Cambria Math" w:hAnsi="Cambria Math"/>
              </w:rPr>
            </m:ctrlPr>
          </m:sSubSupPr>
          <m:e>
            <m:r>
              <w:rPr>
                <w:rFonts w:ascii="Cambria Math" w:hAnsi="Cambria Math"/>
              </w:rPr>
              <m:t>r</m:t>
            </m:r>
          </m:e>
          <m:sub>
            <m:r>
              <w:rPr>
                <w:rFonts w:ascii="Cambria Math" w:hAnsi="Cambria Math"/>
              </w:rPr>
              <m:t>ymax</m:t>
            </m:r>
          </m:sub>
          <m:sup>
            <m:r>
              <w:rPr>
                <w:rFonts w:ascii="Cambria Math" w:hAnsi="Cambria Math"/>
              </w:rPr>
              <m:t>i</m:t>
            </m:r>
            <m:r>
              <m:rPr>
                <m:sty m:val="p"/>
              </m:rPr>
              <w:rPr>
                <w:rFonts w:ascii="Cambria Math" w:hAnsi="Cambria Math"/>
              </w:rPr>
              <m:t>,</m:t>
            </m:r>
            <m:r>
              <w:rPr>
                <w:rFonts w:ascii="Cambria Math" w:hAnsi="Cambria Math"/>
              </w:rPr>
              <m:t>j</m:t>
            </m:r>
          </m:sup>
        </m:sSubSup>
      </m:oMath>
      <w:r>
        <w:t xml:space="preserve"> data, or between </w:t>
      </w:r>
      <m:oMath>
        <m:sSubSup>
          <m:sSubSupPr>
            <m:ctrlPr>
              <w:rPr>
                <w:rFonts w:ascii="Cambria Math" w:hAnsi="Cambria Math"/>
              </w:rPr>
            </m:ctrlPr>
          </m:sSubSupPr>
          <m:e>
            <m:r>
              <w:rPr>
                <w:rFonts w:ascii="Cambria Math" w:hAnsi="Cambria Math"/>
              </w:rPr>
              <m:t>r</m:t>
            </m:r>
          </m:e>
          <m:sub>
            <m:r>
              <w:rPr>
                <w:rFonts w:ascii="Cambria Math" w:hAnsi="Cambria Math"/>
              </w:rPr>
              <m:t>β</m:t>
            </m:r>
          </m:sub>
          <m:sup>
            <m:r>
              <w:rPr>
                <w:rFonts w:ascii="Cambria Math" w:hAnsi="Cambria Math"/>
              </w:rPr>
              <m:t>i</m:t>
            </m:r>
            <m:r>
              <m:rPr>
                <m:sty m:val="p"/>
              </m:rPr>
              <w:rPr>
                <w:rFonts w:ascii="Cambria Math" w:hAnsi="Cambria Math"/>
              </w:rPr>
              <m:t>,</m:t>
            </m:r>
            <m:r>
              <w:rPr>
                <w:rFonts w:ascii="Cambria Math" w:hAnsi="Cambria Math"/>
              </w:rPr>
              <m:t>j</m:t>
            </m:r>
          </m:sup>
        </m:sSubSup>
      </m:oMath>
      <w:r>
        <w:t xml:space="preserve"> and </w:t>
      </w:r>
      <m:oMath>
        <m:sSubSup>
          <m:sSubSupPr>
            <m:ctrlPr>
              <w:rPr>
                <w:rFonts w:ascii="Cambria Math" w:hAnsi="Cambria Math"/>
              </w:rPr>
            </m:ctrlPr>
          </m:sSubSupPr>
          <m:e>
            <m:r>
              <w:rPr>
                <w:rFonts w:ascii="Cambria Math" w:hAnsi="Cambria Math"/>
              </w:rPr>
              <m:t>r</m:t>
            </m:r>
          </m:e>
          <m:sub>
            <m:r>
              <w:rPr>
                <w:rFonts w:ascii="Cambria Math" w:hAnsi="Cambria Math"/>
              </w:rPr>
              <m:t>ymax</m:t>
            </m:r>
          </m:sub>
          <m:sup>
            <m:r>
              <w:rPr>
                <w:rFonts w:ascii="Cambria Math" w:hAnsi="Cambria Math"/>
              </w:rPr>
              <m:t>i</m:t>
            </m:r>
            <m:r>
              <m:rPr>
                <m:sty m:val="p"/>
              </m:rPr>
              <w:rPr>
                <w:rFonts w:ascii="Cambria Math" w:hAnsi="Cambria Math"/>
              </w:rPr>
              <m:t>,</m:t>
            </m:r>
            <m:r>
              <w:rPr>
                <w:rFonts w:ascii="Cambria Math" w:hAnsi="Cambria Math"/>
              </w:rPr>
              <m:t>j</m:t>
            </m:r>
          </m:sup>
        </m:sSubSup>
      </m:oMath>
      <w:r>
        <w:t xml:space="preserve">.) Six new covariates were created with the weights and the original covariates </w:t>
      </w:r>
      <m:oMath>
        <m:sSup>
          <m:sSupPr>
            <m:ctrlPr>
              <w:rPr>
                <w:rFonts w:ascii="Cambria Math" w:hAnsi="Cambria Math"/>
              </w:rPr>
            </m:ctrlPr>
          </m:sSupPr>
          <m:e>
            <m:r>
              <w:rPr>
                <w:rFonts w:ascii="Cambria Math" w:hAnsi="Cambria Math"/>
              </w:rPr>
              <m:t>α</m:t>
            </m:r>
          </m:e>
          <m:sup>
            <m:r>
              <w:rPr>
                <w:rFonts w:ascii="Cambria Math" w:hAnsi="Cambria Math"/>
              </w:rPr>
              <m:t>i</m:t>
            </m:r>
            <m:r>
              <m:rPr>
                <m:sty m:val="p"/>
              </m:rPr>
              <w:rPr>
                <w:rFonts w:ascii="Cambria Math" w:hAnsi="Cambria Math"/>
              </w:rPr>
              <m:t>,</m:t>
            </m:r>
            <m:r>
              <w:rPr>
                <w:rFonts w:ascii="Cambria Math" w:hAnsi="Cambria Math"/>
              </w:rPr>
              <m:t>j</m:t>
            </m:r>
          </m:sup>
        </m:sSup>
      </m:oMath>
      <w:r>
        <w:t xml:space="preserve">, </w:t>
      </w:r>
      <m:oMath>
        <m:sSup>
          <m:sSupPr>
            <m:ctrlPr>
              <w:rPr>
                <w:rFonts w:ascii="Cambria Math" w:hAnsi="Cambria Math"/>
              </w:rPr>
            </m:ctrlPr>
          </m:sSupPr>
          <m:e>
            <m:r>
              <w:rPr>
                <w:rFonts w:ascii="Cambria Math" w:hAnsi="Cambria Math"/>
              </w:rPr>
              <m:t>β</m:t>
            </m:r>
          </m:e>
          <m:sup>
            <m:r>
              <w:rPr>
                <w:rFonts w:ascii="Cambria Math" w:hAnsi="Cambria Math"/>
              </w:rPr>
              <m:t>i</m:t>
            </m:r>
            <m:r>
              <m:rPr>
                <m:sty m:val="p"/>
              </m:rPr>
              <w:rPr>
                <w:rFonts w:ascii="Cambria Math" w:hAnsi="Cambria Math"/>
              </w:rPr>
              <m:t>,</m:t>
            </m:r>
            <m:r>
              <w:rPr>
                <w:rFonts w:ascii="Cambria Math" w:hAnsi="Cambria Math"/>
              </w:rPr>
              <m:t>j</m:t>
            </m:r>
          </m:sup>
        </m:sSup>
      </m:oMath>
      <w:r>
        <w:t xml:space="preserve"> and </w:t>
      </w:r>
      <m:oMath>
        <m:r>
          <w:rPr>
            <w:rFonts w:ascii="Cambria Math" w:hAnsi="Cambria Math"/>
          </w:rPr>
          <m:t>yma</m:t>
        </m:r>
        <m:sSup>
          <m:sSupPr>
            <m:ctrlPr>
              <w:rPr>
                <w:rFonts w:ascii="Cambria Math" w:hAnsi="Cambria Math"/>
              </w:rPr>
            </m:ctrlPr>
          </m:sSupPr>
          <m:e>
            <m:r>
              <w:rPr>
                <w:rFonts w:ascii="Cambria Math" w:hAnsi="Cambria Math"/>
              </w:rPr>
              <m:t>x</m:t>
            </m:r>
          </m:e>
          <m:sup>
            <m:r>
              <w:rPr>
                <w:rFonts w:ascii="Cambria Math" w:hAnsi="Cambria Math"/>
              </w:rPr>
              <m:t>i</m:t>
            </m:r>
            <m:r>
              <m:rPr>
                <m:sty m:val="p"/>
              </m:rPr>
              <w:rPr>
                <w:rFonts w:ascii="Cambria Math" w:hAnsi="Cambria Math"/>
              </w:rPr>
              <m:t>,</m:t>
            </m:r>
            <m:r>
              <w:rPr>
                <w:rFonts w:ascii="Cambria Math" w:hAnsi="Cambria Math"/>
              </w:rPr>
              <m:t>j</m:t>
            </m:r>
          </m:sup>
        </m:sSup>
      </m:oMath>
      <w:r>
        <w:t xml:space="preserve">. These were </w:t>
      </w:r>
      <m:oMath>
        <m:sSubSup>
          <m:sSubSupPr>
            <m:ctrlPr>
              <w:rPr>
                <w:rFonts w:ascii="Cambria Math" w:hAnsi="Cambria Math"/>
              </w:rPr>
            </m:ctrlPr>
          </m:sSubSupPr>
          <m:e>
            <m:r>
              <w:rPr>
                <w:rFonts w:ascii="Cambria Math" w:hAnsi="Cambria Math"/>
              </w:rPr>
              <m:t>α</m:t>
            </m:r>
          </m:e>
          <m:sub>
            <m:r>
              <w:rPr>
                <w:rFonts w:ascii="Cambria Math" w:hAnsi="Cambria Math"/>
              </w:rPr>
              <m:t>1</m:t>
            </m:r>
          </m:sub>
          <m:sup>
            <m:r>
              <w:rPr>
                <w:rFonts w:ascii="Cambria Math" w:hAnsi="Cambria Math"/>
              </w:rPr>
              <m:t>i</m:t>
            </m:r>
            <m:r>
              <m:rPr>
                <m:sty m:val="p"/>
              </m:rPr>
              <w:rPr>
                <w:rFonts w:ascii="Cambria Math" w:hAnsi="Cambria Math"/>
              </w:rPr>
              <m:t>,</m:t>
            </m:r>
            <m:r>
              <w:rPr>
                <w:rFonts w:ascii="Cambria Math" w:hAnsi="Cambria Math"/>
              </w:rPr>
              <m:t>j</m:t>
            </m:r>
          </m:sup>
        </m:sSubSup>
        <m:r>
          <m:rPr>
            <m:sty m:val="p"/>
          </m:rPr>
          <w:rPr>
            <w:rFonts w:ascii="Cambria Math" w:hAnsi="Cambria Math"/>
          </w:rPr>
          <m:t>=</m:t>
        </m:r>
        <m:sSubSup>
          <m:sSubSupPr>
            <m:ctrlPr>
              <w:rPr>
                <w:rFonts w:ascii="Cambria Math" w:hAnsi="Cambria Math"/>
              </w:rPr>
            </m:ctrlPr>
          </m:sSubSupPr>
          <m:e>
            <m:r>
              <w:rPr>
                <w:rFonts w:ascii="Cambria Math" w:hAnsi="Cambria Math"/>
              </w:rPr>
              <m:t>r</m:t>
            </m:r>
          </m:e>
          <m:sub>
            <m:r>
              <w:rPr>
                <w:rFonts w:ascii="Cambria Math" w:hAnsi="Cambria Math"/>
              </w:rPr>
              <m:t>α</m:t>
            </m:r>
          </m:sub>
          <m:sup>
            <m:r>
              <w:rPr>
                <w:rFonts w:ascii="Cambria Math" w:hAnsi="Cambria Math"/>
              </w:rPr>
              <m:t>i</m:t>
            </m:r>
            <m:r>
              <m:rPr>
                <m:sty m:val="p"/>
              </m:rPr>
              <w:rPr>
                <w:rFonts w:ascii="Cambria Math" w:hAnsi="Cambria Math"/>
              </w:rPr>
              <m:t>,</m:t>
            </m:r>
            <m:r>
              <w:rPr>
                <w:rFonts w:ascii="Cambria Math" w:hAnsi="Cambria Math"/>
              </w:rPr>
              <m:t>j</m:t>
            </m:r>
          </m:sup>
        </m:sSubSup>
        <m:sSup>
          <m:sSupPr>
            <m:ctrlPr>
              <w:rPr>
                <w:rFonts w:ascii="Cambria Math" w:hAnsi="Cambria Math"/>
              </w:rPr>
            </m:ctrlPr>
          </m:sSupPr>
          <m:e>
            <m:r>
              <w:rPr>
                <w:rFonts w:ascii="Cambria Math" w:hAnsi="Cambria Math"/>
              </w:rPr>
              <m:t>α</m:t>
            </m:r>
          </m:e>
          <m:sup>
            <m:r>
              <w:rPr>
                <w:rFonts w:ascii="Cambria Math" w:hAnsi="Cambria Math"/>
              </w:rPr>
              <m:t>i</m:t>
            </m:r>
            <m:r>
              <m:rPr>
                <m:sty m:val="p"/>
              </m:rPr>
              <w:rPr>
                <w:rFonts w:ascii="Cambria Math" w:hAnsi="Cambria Math"/>
              </w:rPr>
              <m:t>,</m:t>
            </m:r>
            <m:r>
              <w:rPr>
                <w:rFonts w:ascii="Cambria Math" w:hAnsi="Cambria Math"/>
              </w:rPr>
              <m:t>j</m:t>
            </m:r>
          </m:sup>
        </m:sSup>
      </m:oMath>
      <w:r>
        <w:t xml:space="preserve">, </w:t>
      </w:r>
      <m:oMath>
        <m:sSubSup>
          <m:sSubSupPr>
            <m:ctrlPr>
              <w:rPr>
                <w:rFonts w:ascii="Cambria Math" w:hAnsi="Cambria Math"/>
              </w:rPr>
            </m:ctrlPr>
          </m:sSubSupPr>
          <m:e>
            <m:r>
              <w:rPr>
                <w:rFonts w:ascii="Cambria Math" w:hAnsi="Cambria Math"/>
              </w:rPr>
              <m:t>α</m:t>
            </m:r>
          </m:e>
          <m:sub>
            <m:r>
              <w:rPr>
                <w:rFonts w:ascii="Cambria Math" w:hAnsi="Cambria Math"/>
              </w:rPr>
              <m:t>2</m:t>
            </m:r>
          </m:sub>
          <m:sup>
            <m:r>
              <w:rPr>
                <w:rFonts w:ascii="Cambria Math" w:hAnsi="Cambria Math"/>
              </w:rPr>
              <m:t>i</m:t>
            </m:r>
            <m:r>
              <m:rPr>
                <m:sty m:val="p"/>
              </m:rPr>
              <w:rPr>
                <w:rFonts w:ascii="Cambria Math" w:hAnsi="Cambria Math"/>
              </w:rPr>
              <m:t>,</m:t>
            </m:r>
            <m:r>
              <w:rPr>
                <w:rFonts w:ascii="Cambria Math" w:hAnsi="Cambria Math"/>
              </w:rPr>
              <m:t>j</m:t>
            </m:r>
          </m:sup>
        </m:sSubSup>
        <m:r>
          <m:rPr>
            <m:sty m:val="p"/>
          </m:rPr>
          <w:rPr>
            <w:rFonts w:ascii="Cambria Math" w:hAnsi="Cambria Math"/>
          </w:rPr>
          <m:t>=</m:t>
        </m:r>
        <m:d>
          <m:dPr>
            <m:ctrlPr>
              <w:rPr>
                <w:rFonts w:ascii="Cambria Math" w:hAnsi="Cambria Math"/>
              </w:rPr>
            </m:ctrlPr>
          </m:dPr>
          <m:e>
            <m:r>
              <w:rPr>
                <w:rFonts w:ascii="Cambria Math" w:hAnsi="Cambria Math"/>
              </w:rPr>
              <m:t>1</m:t>
            </m:r>
            <m:r>
              <m:rPr>
                <m:sty m:val="p"/>
              </m:rPr>
              <w:rPr>
                <w:rFonts w:ascii="Cambria Math" w:hAnsi="Cambria Math"/>
              </w:rPr>
              <m:t>-</m:t>
            </m:r>
            <m:sSubSup>
              <m:sSubSupPr>
                <m:ctrlPr>
                  <w:rPr>
                    <w:rFonts w:ascii="Cambria Math" w:hAnsi="Cambria Math"/>
                  </w:rPr>
                </m:ctrlPr>
              </m:sSubSupPr>
              <m:e>
                <m:r>
                  <w:rPr>
                    <w:rFonts w:ascii="Cambria Math" w:hAnsi="Cambria Math"/>
                  </w:rPr>
                  <m:t>r</m:t>
                </m:r>
              </m:e>
              <m:sub>
                <m:r>
                  <w:rPr>
                    <w:rFonts w:ascii="Cambria Math" w:hAnsi="Cambria Math"/>
                  </w:rPr>
                  <m:t>α</m:t>
                </m:r>
              </m:sub>
              <m:sup>
                <m:r>
                  <w:rPr>
                    <w:rFonts w:ascii="Cambria Math" w:hAnsi="Cambria Math"/>
                  </w:rPr>
                  <m:t>i</m:t>
                </m:r>
                <m:r>
                  <m:rPr>
                    <m:sty m:val="p"/>
                  </m:rPr>
                  <w:rPr>
                    <w:rFonts w:ascii="Cambria Math" w:hAnsi="Cambria Math"/>
                  </w:rPr>
                  <m:t>,</m:t>
                </m:r>
                <m:r>
                  <w:rPr>
                    <w:rFonts w:ascii="Cambria Math" w:hAnsi="Cambria Math"/>
                  </w:rPr>
                  <m:t>j</m:t>
                </m:r>
              </m:sup>
            </m:sSubSup>
          </m:e>
        </m:d>
        <m:sSup>
          <m:sSupPr>
            <m:ctrlPr>
              <w:rPr>
                <w:rFonts w:ascii="Cambria Math" w:hAnsi="Cambria Math"/>
              </w:rPr>
            </m:ctrlPr>
          </m:sSupPr>
          <m:e>
            <m:r>
              <w:rPr>
                <w:rFonts w:ascii="Cambria Math" w:hAnsi="Cambria Math"/>
              </w:rPr>
              <m:t>α</m:t>
            </m:r>
          </m:e>
          <m:sup>
            <m:r>
              <w:rPr>
                <w:rFonts w:ascii="Cambria Math" w:hAnsi="Cambria Math"/>
              </w:rPr>
              <m:t>i</m:t>
            </m:r>
            <m:r>
              <m:rPr>
                <m:sty m:val="p"/>
              </m:rPr>
              <w:rPr>
                <w:rFonts w:ascii="Cambria Math" w:hAnsi="Cambria Math"/>
              </w:rPr>
              <m:t>,</m:t>
            </m:r>
            <m:r>
              <w:rPr>
                <w:rFonts w:ascii="Cambria Math" w:hAnsi="Cambria Math"/>
              </w:rPr>
              <m:t>j</m:t>
            </m:r>
          </m:sup>
        </m:sSup>
      </m:oMath>
      <w:r>
        <w:t xml:space="preserve">, </w:t>
      </w:r>
      <m:oMath>
        <m:sSubSup>
          <m:sSubSupPr>
            <m:ctrlPr>
              <w:rPr>
                <w:rFonts w:ascii="Cambria Math" w:hAnsi="Cambria Math"/>
              </w:rPr>
            </m:ctrlPr>
          </m:sSubSupPr>
          <m:e>
            <m:r>
              <w:rPr>
                <w:rFonts w:ascii="Cambria Math" w:hAnsi="Cambria Math"/>
              </w:rPr>
              <m:t>β</m:t>
            </m:r>
          </m:e>
          <m:sub>
            <m:r>
              <w:rPr>
                <w:rFonts w:ascii="Cambria Math" w:hAnsi="Cambria Math"/>
              </w:rPr>
              <m:t>1</m:t>
            </m:r>
          </m:sub>
          <m:sup>
            <m:r>
              <w:rPr>
                <w:rFonts w:ascii="Cambria Math" w:hAnsi="Cambria Math"/>
              </w:rPr>
              <m:t>i</m:t>
            </m:r>
            <m:r>
              <m:rPr>
                <m:sty m:val="p"/>
              </m:rPr>
              <w:rPr>
                <w:rFonts w:ascii="Cambria Math" w:hAnsi="Cambria Math"/>
              </w:rPr>
              <m:t>,</m:t>
            </m:r>
            <m:r>
              <w:rPr>
                <w:rFonts w:ascii="Cambria Math" w:hAnsi="Cambria Math"/>
              </w:rPr>
              <m:t>j</m:t>
            </m:r>
          </m:sup>
        </m:sSubSup>
        <m:r>
          <m:rPr>
            <m:sty m:val="p"/>
          </m:rPr>
          <w:rPr>
            <w:rFonts w:ascii="Cambria Math" w:hAnsi="Cambria Math"/>
          </w:rPr>
          <m:t>=</m:t>
        </m:r>
        <m:sSubSup>
          <m:sSubSupPr>
            <m:ctrlPr>
              <w:rPr>
                <w:rFonts w:ascii="Cambria Math" w:hAnsi="Cambria Math"/>
              </w:rPr>
            </m:ctrlPr>
          </m:sSubSupPr>
          <m:e>
            <m:r>
              <w:rPr>
                <w:rFonts w:ascii="Cambria Math" w:hAnsi="Cambria Math"/>
              </w:rPr>
              <m:t>r</m:t>
            </m:r>
          </m:e>
          <m:sub>
            <m:r>
              <w:rPr>
                <w:rFonts w:ascii="Cambria Math" w:hAnsi="Cambria Math"/>
              </w:rPr>
              <m:t>β</m:t>
            </m:r>
          </m:sub>
          <m:sup>
            <m:r>
              <w:rPr>
                <w:rFonts w:ascii="Cambria Math" w:hAnsi="Cambria Math"/>
              </w:rPr>
              <m:t>i</m:t>
            </m:r>
            <m:r>
              <m:rPr>
                <m:sty m:val="p"/>
              </m:rPr>
              <w:rPr>
                <w:rFonts w:ascii="Cambria Math" w:hAnsi="Cambria Math"/>
              </w:rPr>
              <m:t>,</m:t>
            </m:r>
            <m:r>
              <w:rPr>
                <w:rFonts w:ascii="Cambria Math" w:hAnsi="Cambria Math"/>
              </w:rPr>
              <m:t>j</m:t>
            </m:r>
          </m:sup>
        </m:sSubSup>
        <m:sSup>
          <m:sSupPr>
            <m:ctrlPr>
              <w:rPr>
                <w:rFonts w:ascii="Cambria Math" w:hAnsi="Cambria Math"/>
              </w:rPr>
            </m:ctrlPr>
          </m:sSupPr>
          <m:e>
            <m:r>
              <w:rPr>
                <w:rFonts w:ascii="Cambria Math" w:hAnsi="Cambria Math"/>
              </w:rPr>
              <m:t>β</m:t>
            </m:r>
          </m:e>
          <m:sup>
            <m:r>
              <w:rPr>
                <w:rFonts w:ascii="Cambria Math" w:hAnsi="Cambria Math"/>
              </w:rPr>
              <m:t>i</m:t>
            </m:r>
            <m:r>
              <m:rPr>
                <m:sty m:val="p"/>
              </m:rPr>
              <w:rPr>
                <w:rFonts w:ascii="Cambria Math" w:hAnsi="Cambria Math"/>
              </w:rPr>
              <m:t>,</m:t>
            </m:r>
            <m:r>
              <w:rPr>
                <w:rFonts w:ascii="Cambria Math" w:hAnsi="Cambria Math"/>
              </w:rPr>
              <m:t>j</m:t>
            </m:r>
          </m:sup>
        </m:sSup>
      </m:oMath>
      <w:r>
        <w:t xml:space="preserve">, </w:t>
      </w:r>
      <m:oMath>
        <m:sSubSup>
          <m:sSubSupPr>
            <m:ctrlPr>
              <w:rPr>
                <w:rFonts w:ascii="Cambria Math" w:hAnsi="Cambria Math"/>
              </w:rPr>
            </m:ctrlPr>
          </m:sSubSupPr>
          <m:e>
            <m:r>
              <w:rPr>
                <w:rFonts w:ascii="Cambria Math" w:hAnsi="Cambria Math"/>
              </w:rPr>
              <m:t>β</m:t>
            </m:r>
          </m:e>
          <m:sub>
            <m:r>
              <w:rPr>
                <w:rFonts w:ascii="Cambria Math" w:hAnsi="Cambria Math"/>
              </w:rPr>
              <m:t>2</m:t>
            </m:r>
          </m:sub>
          <m:sup>
            <m:r>
              <w:rPr>
                <w:rFonts w:ascii="Cambria Math" w:hAnsi="Cambria Math"/>
              </w:rPr>
              <m:t>i</m:t>
            </m:r>
            <m:r>
              <m:rPr>
                <m:sty m:val="p"/>
              </m:rPr>
              <w:rPr>
                <w:rFonts w:ascii="Cambria Math" w:hAnsi="Cambria Math"/>
              </w:rPr>
              <m:t>,</m:t>
            </m:r>
            <m:r>
              <w:rPr>
                <w:rFonts w:ascii="Cambria Math" w:hAnsi="Cambria Math"/>
              </w:rPr>
              <m:t>j</m:t>
            </m:r>
          </m:sup>
        </m:sSubSup>
        <m:r>
          <m:rPr>
            <m:sty m:val="p"/>
          </m:rPr>
          <w:rPr>
            <w:rFonts w:ascii="Cambria Math" w:hAnsi="Cambria Math"/>
          </w:rPr>
          <m:t>=</m:t>
        </m:r>
        <m:d>
          <m:dPr>
            <m:ctrlPr>
              <w:rPr>
                <w:rFonts w:ascii="Cambria Math" w:hAnsi="Cambria Math"/>
              </w:rPr>
            </m:ctrlPr>
          </m:dPr>
          <m:e>
            <m:r>
              <w:rPr>
                <w:rFonts w:ascii="Cambria Math" w:hAnsi="Cambria Math"/>
              </w:rPr>
              <m:t>1</m:t>
            </m:r>
            <m:r>
              <m:rPr>
                <m:sty m:val="p"/>
              </m:rPr>
              <w:rPr>
                <w:rFonts w:ascii="Cambria Math" w:hAnsi="Cambria Math"/>
              </w:rPr>
              <m:t>-</m:t>
            </m:r>
            <m:sSubSup>
              <m:sSubSupPr>
                <m:ctrlPr>
                  <w:rPr>
                    <w:rFonts w:ascii="Cambria Math" w:hAnsi="Cambria Math"/>
                  </w:rPr>
                </m:ctrlPr>
              </m:sSubSupPr>
              <m:e>
                <m:r>
                  <w:rPr>
                    <w:rFonts w:ascii="Cambria Math" w:hAnsi="Cambria Math"/>
                  </w:rPr>
                  <m:t>r</m:t>
                </m:r>
              </m:e>
              <m:sub>
                <m:r>
                  <w:rPr>
                    <w:rFonts w:ascii="Cambria Math" w:hAnsi="Cambria Math"/>
                  </w:rPr>
                  <m:t>β</m:t>
                </m:r>
              </m:sub>
              <m:sup>
                <m:r>
                  <w:rPr>
                    <w:rFonts w:ascii="Cambria Math" w:hAnsi="Cambria Math"/>
                  </w:rPr>
                  <m:t>i</m:t>
                </m:r>
                <m:r>
                  <m:rPr>
                    <m:sty m:val="p"/>
                  </m:rPr>
                  <w:rPr>
                    <w:rFonts w:ascii="Cambria Math" w:hAnsi="Cambria Math"/>
                  </w:rPr>
                  <m:t>,</m:t>
                </m:r>
                <m:r>
                  <w:rPr>
                    <w:rFonts w:ascii="Cambria Math" w:hAnsi="Cambria Math"/>
                  </w:rPr>
                  <m:t>j</m:t>
                </m:r>
              </m:sup>
            </m:sSubSup>
          </m:e>
        </m:d>
        <m:sSup>
          <m:sSupPr>
            <m:ctrlPr>
              <w:rPr>
                <w:rFonts w:ascii="Cambria Math" w:hAnsi="Cambria Math"/>
              </w:rPr>
            </m:ctrlPr>
          </m:sSupPr>
          <m:e>
            <m:r>
              <w:rPr>
                <w:rFonts w:ascii="Cambria Math" w:hAnsi="Cambria Math"/>
              </w:rPr>
              <m:t>β</m:t>
            </m:r>
          </m:e>
          <m:sup>
            <m:r>
              <w:rPr>
                <w:rFonts w:ascii="Cambria Math" w:hAnsi="Cambria Math"/>
              </w:rPr>
              <m:t>i</m:t>
            </m:r>
            <m:r>
              <m:rPr>
                <m:sty m:val="p"/>
              </m:rPr>
              <w:rPr>
                <w:rFonts w:ascii="Cambria Math" w:hAnsi="Cambria Math"/>
              </w:rPr>
              <m:t>,</m:t>
            </m:r>
            <m:r>
              <w:rPr>
                <w:rFonts w:ascii="Cambria Math" w:hAnsi="Cambria Math"/>
              </w:rPr>
              <m:t>j</m:t>
            </m:r>
          </m:sup>
        </m:sSup>
      </m:oMath>
      <w:r>
        <w:t xml:space="preserve">, </w:t>
      </w:r>
      <m:oMath>
        <m:r>
          <w:rPr>
            <w:rFonts w:ascii="Cambria Math" w:hAnsi="Cambria Math"/>
          </w:rPr>
          <m:t>yma</m:t>
        </m:r>
        <m:sSubSup>
          <m:sSubSupPr>
            <m:ctrlPr>
              <w:rPr>
                <w:rFonts w:ascii="Cambria Math" w:hAnsi="Cambria Math"/>
              </w:rPr>
            </m:ctrlPr>
          </m:sSubSupPr>
          <m:e>
            <m:r>
              <w:rPr>
                <w:rFonts w:ascii="Cambria Math" w:hAnsi="Cambria Math"/>
              </w:rPr>
              <m:t>x</m:t>
            </m:r>
          </m:e>
          <m:sub>
            <m:r>
              <w:rPr>
                <w:rFonts w:ascii="Cambria Math" w:hAnsi="Cambria Math"/>
              </w:rPr>
              <m:t>1</m:t>
            </m:r>
          </m:sub>
          <m:sup>
            <m:r>
              <w:rPr>
                <w:rFonts w:ascii="Cambria Math" w:hAnsi="Cambria Math"/>
              </w:rPr>
              <m:t>i</m:t>
            </m:r>
            <m:r>
              <m:rPr>
                <m:sty m:val="p"/>
              </m:rPr>
              <w:rPr>
                <w:rFonts w:ascii="Cambria Math" w:hAnsi="Cambria Math"/>
              </w:rPr>
              <m:t>,</m:t>
            </m:r>
            <m:r>
              <w:rPr>
                <w:rFonts w:ascii="Cambria Math" w:hAnsi="Cambria Math"/>
              </w:rPr>
              <m:t>j</m:t>
            </m:r>
          </m:sup>
        </m:sSubSup>
        <m:r>
          <m:rPr>
            <m:sty m:val="p"/>
          </m:rPr>
          <w:rPr>
            <w:rFonts w:ascii="Cambria Math" w:hAnsi="Cambria Math"/>
          </w:rPr>
          <m:t>=</m:t>
        </m:r>
        <m:sSubSup>
          <m:sSubSupPr>
            <m:ctrlPr>
              <w:rPr>
                <w:rFonts w:ascii="Cambria Math" w:hAnsi="Cambria Math"/>
              </w:rPr>
            </m:ctrlPr>
          </m:sSubSupPr>
          <m:e>
            <m:r>
              <w:rPr>
                <w:rFonts w:ascii="Cambria Math" w:hAnsi="Cambria Math"/>
              </w:rPr>
              <m:t>r</m:t>
            </m:r>
          </m:e>
          <m:sub>
            <m:r>
              <w:rPr>
                <w:rFonts w:ascii="Cambria Math" w:hAnsi="Cambria Math"/>
              </w:rPr>
              <m:t>ymax</m:t>
            </m:r>
          </m:sub>
          <m:sup>
            <m:r>
              <w:rPr>
                <w:rFonts w:ascii="Cambria Math" w:hAnsi="Cambria Math"/>
              </w:rPr>
              <m:t>i</m:t>
            </m:r>
            <m:r>
              <m:rPr>
                <m:sty m:val="p"/>
              </m:rPr>
              <w:rPr>
                <w:rFonts w:ascii="Cambria Math" w:hAnsi="Cambria Math"/>
              </w:rPr>
              <m:t>,</m:t>
            </m:r>
            <m:r>
              <w:rPr>
                <w:rFonts w:ascii="Cambria Math" w:hAnsi="Cambria Math"/>
              </w:rPr>
              <m:t>j</m:t>
            </m:r>
          </m:sup>
        </m:sSubSup>
        <m:r>
          <w:rPr>
            <w:rFonts w:ascii="Cambria Math" w:hAnsi="Cambria Math"/>
          </w:rPr>
          <m:t>yma</m:t>
        </m:r>
        <m:sSup>
          <m:sSupPr>
            <m:ctrlPr>
              <w:rPr>
                <w:rFonts w:ascii="Cambria Math" w:hAnsi="Cambria Math"/>
              </w:rPr>
            </m:ctrlPr>
          </m:sSupPr>
          <m:e>
            <m:r>
              <w:rPr>
                <w:rFonts w:ascii="Cambria Math" w:hAnsi="Cambria Math"/>
              </w:rPr>
              <m:t>x</m:t>
            </m:r>
          </m:e>
          <m:sup>
            <m:r>
              <w:rPr>
                <w:rFonts w:ascii="Cambria Math" w:hAnsi="Cambria Math"/>
              </w:rPr>
              <m:t>i</m:t>
            </m:r>
            <m:r>
              <m:rPr>
                <m:sty m:val="p"/>
              </m:rPr>
              <w:rPr>
                <w:rFonts w:ascii="Cambria Math" w:hAnsi="Cambria Math"/>
              </w:rPr>
              <m:t>,</m:t>
            </m:r>
            <m:r>
              <w:rPr>
                <w:rFonts w:ascii="Cambria Math" w:hAnsi="Cambria Math"/>
              </w:rPr>
              <m:t>j</m:t>
            </m:r>
          </m:sup>
        </m:sSup>
      </m:oMath>
      <w:r>
        <w:t xml:space="preserve">, and </w:t>
      </w:r>
      <m:oMath>
        <m:r>
          <w:rPr>
            <w:rFonts w:ascii="Cambria Math" w:hAnsi="Cambria Math"/>
          </w:rPr>
          <m:t>yma</m:t>
        </m:r>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i</m:t>
            </m:r>
            <m:r>
              <m:rPr>
                <m:sty m:val="p"/>
              </m:rPr>
              <w:rPr>
                <w:rFonts w:ascii="Cambria Math" w:hAnsi="Cambria Math"/>
              </w:rPr>
              <m:t>,</m:t>
            </m:r>
            <m:r>
              <w:rPr>
                <w:rFonts w:ascii="Cambria Math" w:hAnsi="Cambria Math"/>
              </w:rPr>
              <m:t>j</m:t>
            </m:r>
          </m:sup>
        </m:sSubSup>
        <m:r>
          <m:rPr>
            <m:sty m:val="p"/>
          </m:rPr>
          <w:rPr>
            <w:rFonts w:ascii="Cambria Math" w:hAnsi="Cambria Math"/>
          </w:rPr>
          <m:t>=</m:t>
        </m:r>
        <m:d>
          <m:dPr>
            <m:ctrlPr>
              <w:rPr>
                <w:rFonts w:ascii="Cambria Math" w:hAnsi="Cambria Math"/>
              </w:rPr>
            </m:ctrlPr>
          </m:dPr>
          <m:e>
            <m:r>
              <w:rPr>
                <w:rFonts w:ascii="Cambria Math" w:hAnsi="Cambria Math"/>
              </w:rPr>
              <m:t>1</m:t>
            </m:r>
            <m:r>
              <m:rPr>
                <m:sty m:val="p"/>
              </m:rPr>
              <w:rPr>
                <w:rFonts w:ascii="Cambria Math" w:hAnsi="Cambria Math"/>
              </w:rPr>
              <m:t>-</m:t>
            </m:r>
            <m:sSubSup>
              <m:sSubSupPr>
                <m:ctrlPr>
                  <w:rPr>
                    <w:rFonts w:ascii="Cambria Math" w:hAnsi="Cambria Math"/>
                  </w:rPr>
                </m:ctrlPr>
              </m:sSubSupPr>
              <m:e>
                <m:r>
                  <w:rPr>
                    <w:rFonts w:ascii="Cambria Math" w:hAnsi="Cambria Math"/>
                  </w:rPr>
                  <m:t>r</m:t>
                </m:r>
              </m:e>
              <m:sub>
                <m:r>
                  <w:rPr>
                    <w:rFonts w:ascii="Cambria Math" w:hAnsi="Cambria Math"/>
                  </w:rPr>
                  <m:t>ymax</m:t>
                </m:r>
              </m:sub>
              <m:sup>
                <m:r>
                  <w:rPr>
                    <w:rFonts w:ascii="Cambria Math" w:hAnsi="Cambria Math"/>
                  </w:rPr>
                  <m:t>i</m:t>
                </m:r>
                <m:r>
                  <m:rPr>
                    <m:sty m:val="p"/>
                  </m:rPr>
                  <w:rPr>
                    <w:rFonts w:ascii="Cambria Math" w:hAnsi="Cambria Math"/>
                  </w:rPr>
                  <m:t>,</m:t>
                </m:r>
                <m:r>
                  <w:rPr>
                    <w:rFonts w:ascii="Cambria Math" w:hAnsi="Cambria Math"/>
                  </w:rPr>
                  <m:t>j</m:t>
                </m:r>
              </m:sup>
            </m:sSubSup>
          </m:e>
        </m:d>
        <m:r>
          <w:rPr>
            <w:rFonts w:ascii="Cambria Math" w:hAnsi="Cambria Math"/>
          </w:rPr>
          <m:t>yma</m:t>
        </m:r>
        <m:sSup>
          <m:sSupPr>
            <m:ctrlPr>
              <w:rPr>
                <w:rFonts w:ascii="Cambria Math" w:hAnsi="Cambria Math"/>
              </w:rPr>
            </m:ctrlPr>
          </m:sSupPr>
          <m:e>
            <m:r>
              <w:rPr>
                <w:rFonts w:ascii="Cambria Math" w:hAnsi="Cambria Math"/>
              </w:rPr>
              <m:t>x</m:t>
            </m:r>
          </m:e>
          <m:sup>
            <m:r>
              <w:rPr>
                <w:rFonts w:ascii="Cambria Math" w:hAnsi="Cambria Math"/>
              </w:rPr>
              <m:t>i</m:t>
            </m:r>
            <m:r>
              <m:rPr>
                <m:sty m:val="p"/>
              </m:rPr>
              <w:rPr>
                <w:rFonts w:ascii="Cambria Math" w:hAnsi="Cambria Math"/>
              </w:rPr>
              <m:t>,</m:t>
            </m:r>
            <m:r>
              <w:rPr>
                <w:rFonts w:ascii="Cambria Math" w:hAnsi="Cambria Math"/>
              </w:rPr>
              <m:t>j</m:t>
            </m:r>
          </m:sup>
        </m:sSup>
      </m:oMath>
      <w:r>
        <w:t xml:space="preserve">. For each </w:t>
      </w:r>
      <m:oMath>
        <m:r>
          <w:rPr>
            <w:rFonts w:ascii="Cambria Math" w:hAnsi="Cambria Math"/>
          </w:rPr>
          <m:t>α</m:t>
        </m:r>
      </m:oMath>
      <w:r>
        <w:t xml:space="preserve">, </w:t>
      </w:r>
      <m:oMath>
        <m:r>
          <w:rPr>
            <w:rFonts w:ascii="Cambria Math" w:hAnsi="Cambria Math"/>
          </w:rPr>
          <m:t>β</m:t>
        </m:r>
      </m:oMath>
      <w:r>
        <w:t xml:space="preserve"> and </w:t>
      </w:r>
      <m:oMath>
        <m:r>
          <w:rPr>
            <w:rFonts w:ascii="Cambria Math" w:hAnsi="Cambria Math"/>
          </w:rPr>
          <m:t>ymax</m:t>
        </m:r>
      </m:oMath>
      <w:r>
        <w:t>, these procedures created two new covariates that were highly spatially autocorrelated with the original covariate, w</w:t>
      </w:r>
      <w:proofErr w:type="spellStart"/>
      <w:r>
        <w:t>hich</w:t>
      </w:r>
      <w:proofErr w:type="spellEnd"/>
      <w:r>
        <w:t xml:space="preserve"> was meant to reflect that many of the soil/field characteristics used to analyze on-farm precision experimentation data are spatially correlated. The values of </w:t>
      </w:r>
      <m:oMath>
        <m:sSup>
          <m:sSupPr>
            <m:ctrlPr>
              <w:rPr>
                <w:rFonts w:ascii="Cambria Math" w:hAnsi="Cambria Math"/>
              </w:rPr>
            </m:ctrlPr>
          </m:sSupPr>
          <m:e>
            <m:r>
              <w:rPr>
                <w:rFonts w:ascii="Cambria Math" w:hAnsi="Cambria Math"/>
              </w:rPr>
              <m:t>α</m:t>
            </m:r>
          </m:e>
          <m:sup>
            <m:r>
              <w:rPr>
                <w:rFonts w:ascii="Cambria Math" w:hAnsi="Cambria Math"/>
              </w:rPr>
              <m:t>i</m:t>
            </m:r>
            <m:r>
              <m:rPr>
                <m:sty m:val="p"/>
              </m:rPr>
              <w:rPr>
                <w:rFonts w:ascii="Cambria Math" w:hAnsi="Cambria Math"/>
              </w:rPr>
              <m:t>,</m:t>
            </m:r>
            <m:r>
              <w:rPr>
                <w:rFonts w:ascii="Cambria Math" w:hAnsi="Cambria Math"/>
              </w:rPr>
              <m:t>j</m:t>
            </m:r>
          </m:sup>
        </m:sSup>
      </m:oMath>
      <w:r>
        <w:t xml:space="preserve">, </w:t>
      </w:r>
      <m:oMath>
        <m:sSup>
          <m:sSupPr>
            <m:ctrlPr>
              <w:rPr>
                <w:rFonts w:ascii="Cambria Math" w:hAnsi="Cambria Math"/>
              </w:rPr>
            </m:ctrlPr>
          </m:sSupPr>
          <m:e>
            <m:r>
              <w:rPr>
                <w:rFonts w:ascii="Cambria Math" w:hAnsi="Cambria Math"/>
              </w:rPr>
              <m:t>β</m:t>
            </m:r>
          </m:e>
          <m:sup>
            <m:r>
              <w:rPr>
                <w:rFonts w:ascii="Cambria Math" w:hAnsi="Cambria Math"/>
              </w:rPr>
              <m:t>i</m:t>
            </m:r>
            <m:r>
              <m:rPr>
                <m:sty m:val="p"/>
              </m:rPr>
              <w:rPr>
                <w:rFonts w:ascii="Cambria Math" w:hAnsi="Cambria Math"/>
              </w:rPr>
              <m:t>,</m:t>
            </m:r>
            <m:r>
              <w:rPr>
                <w:rFonts w:ascii="Cambria Math" w:hAnsi="Cambria Math"/>
              </w:rPr>
              <m:t>j</m:t>
            </m:r>
          </m:sup>
        </m:sSup>
      </m:oMath>
      <w:r>
        <w:t xml:space="preserve"> and </w:t>
      </w:r>
      <m:oMath>
        <m:r>
          <w:rPr>
            <w:rFonts w:ascii="Cambria Math" w:hAnsi="Cambria Math"/>
          </w:rPr>
          <m:t>yma</m:t>
        </m:r>
        <m:sSup>
          <m:sSupPr>
            <m:ctrlPr>
              <w:rPr>
                <w:rFonts w:ascii="Cambria Math" w:hAnsi="Cambria Math"/>
              </w:rPr>
            </m:ctrlPr>
          </m:sSupPr>
          <m:e>
            <m:r>
              <w:rPr>
                <w:rFonts w:ascii="Cambria Math" w:hAnsi="Cambria Math"/>
              </w:rPr>
              <m:t>x</m:t>
            </m:r>
          </m:e>
          <m:sup>
            <m:r>
              <w:rPr>
                <w:rFonts w:ascii="Cambria Math" w:hAnsi="Cambria Math"/>
              </w:rPr>
              <m:t>i</m:t>
            </m:r>
            <m:r>
              <m:rPr>
                <m:sty m:val="p"/>
              </m:rPr>
              <w:rPr>
                <w:rFonts w:ascii="Cambria Math" w:hAnsi="Cambria Math"/>
              </w:rPr>
              <m:t>,</m:t>
            </m:r>
            <m:r>
              <w:rPr>
                <w:rFonts w:ascii="Cambria Math" w:hAnsi="Cambria Math"/>
              </w:rPr>
              <m:t>j</m:t>
            </m:r>
          </m:sup>
        </m:sSup>
      </m:oMath>
      <w:r>
        <w:t xml:space="preserve"> do not indicate specific soil or field characteristics, but are functions of such. In reality, scientists cannot directly observe variables that can accurately predict yield plateau level, soil N content and N uptake efficiency. Rather, they use multiple observed soil/field characteristics to explain such phenological phenomena. For example, instead of using </w:t>
      </w:r>
      <m:oMath>
        <m:r>
          <w:rPr>
            <w:rFonts w:ascii="Cambria Math" w:hAnsi="Cambria Math"/>
          </w:rPr>
          <m:t>yma</m:t>
        </m:r>
        <m:sSup>
          <m:sSupPr>
            <m:ctrlPr>
              <w:rPr>
                <w:rFonts w:ascii="Cambria Math" w:hAnsi="Cambria Math"/>
              </w:rPr>
            </m:ctrlPr>
          </m:sSupPr>
          <m:e>
            <m:r>
              <w:rPr>
                <w:rFonts w:ascii="Cambria Math" w:hAnsi="Cambria Math"/>
              </w:rPr>
              <m:t>x</m:t>
            </m:r>
          </m:e>
          <m:sup>
            <m:r>
              <w:rPr>
                <w:rFonts w:ascii="Cambria Math" w:hAnsi="Cambria Math"/>
              </w:rPr>
              <m:t>i</m:t>
            </m:r>
            <m:r>
              <m:rPr>
                <m:sty m:val="p"/>
              </m:rPr>
              <w:rPr>
                <w:rFonts w:ascii="Cambria Math" w:hAnsi="Cambria Math"/>
              </w:rPr>
              <m:t>,</m:t>
            </m:r>
            <m:r>
              <w:rPr>
                <w:rFonts w:ascii="Cambria Math" w:hAnsi="Cambria Math"/>
              </w:rPr>
              <m:t>j</m:t>
            </m:r>
          </m:sup>
        </m:sSup>
      </m:oMath>
      <w:r>
        <w:t xml:space="preserve"> directly, some some topographical land features and soil properties such as elevation and soil sand content could be used as yield-limiting factors (Jiang and Thelen, 2004; Kravchenko and Bullo</w:t>
      </w:r>
      <w:proofErr w:type="spellStart"/>
      <w:r>
        <w:t>ck</w:t>
      </w:r>
      <w:proofErr w:type="spellEnd"/>
      <w:r>
        <w:t>, 2000). In reality, scientists may include more than three variables as covariates. This scenario should reduce the accuracy of EONR modeling for all the models compared to the ideal case.</w:t>
      </w:r>
    </w:p>
    <w:p w14:paraId="1FE7B495" w14:textId="77777777" w:rsidR="00610E93" w:rsidRDefault="002C086F">
      <w:pPr>
        <w:pStyle w:val="BodyText"/>
      </w:pPr>
      <w:r>
        <w:t>The fourth scenario, called “</w:t>
      </w:r>
      <w:proofErr w:type="spellStart"/>
      <w:r>
        <w:t>aabbyytt</w:t>
      </w:r>
      <w:proofErr w:type="spellEnd"/>
      <w:r>
        <w:t xml:space="preserve">,” has the same components as </w:t>
      </w:r>
      <w:proofErr w:type="spellStart"/>
      <w:r>
        <w:t>aabbyy</w:t>
      </w:r>
      <w:proofErr w:type="spellEnd"/>
      <w:r>
        <w:t xml:space="preserve">, but also includes the </w:t>
      </w:r>
      <m:oMath>
        <m:sSub>
          <m:sSubPr>
            <m:ctrlPr>
              <w:rPr>
                <w:rFonts w:ascii="Cambria Math" w:hAnsi="Cambria Math"/>
              </w:rPr>
            </m:ctrlPr>
          </m:sSubPr>
          <m:e>
            <m:r>
              <w:rPr>
                <w:rFonts w:ascii="Cambria Math" w:hAnsi="Cambria Math"/>
              </w:rPr>
              <m:t>θ</m:t>
            </m:r>
          </m:e>
          <m:sub>
            <m:r>
              <w:rPr>
                <w:rFonts w:ascii="Cambria Math" w:hAnsi="Cambria Math"/>
              </w:rPr>
              <m:t>1</m:t>
            </m:r>
          </m:sub>
        </m:sSub>
      </m:oMath>
      <w:r>
        <w:t xml:space="preserve"> and </w:t>
      </w:r>
      <m:oMath>
        <m:sSub>
          <m:sSubPr>
            <m:ctrlPr>
              <w:rPr>
                <w:rFonts w:ascii="Cambria Math" w:hAnsi="Cambria Math"/>
              </w:rPr>
            </m:ctrlPr>
          </m:sSubPr>
          <m:e>
            <m:r>
              <w:rPr>
                <w:rFonts w:ascii="Cambria Math" w:hAnsi="Cambria Math"/>
              </w:rPr>
              <m:t>θ</m:t>
            </m:r>
          </m:e>
          <m:sub>
            <m:r>
              <w:rPr>
                <w:rFonts w:ascii="Cambria Math" w:hAnsi="Cambria Math"/>
              </w:rPr>
              <m:t>2</m:t>
            </m:r>
          </m:sub>
        </m:sSub>
      </m:oMath>
      <w:r>
        <w:t xml:space="preserve"> covariates.</w:t>
      </w:r>
    </w:p>
    <w:p w14:paraId="170788E8" w14:textId="77777777" w:rsidR="00610E93" w:rsidRDefault="002C086F">
      <w:pPr>
        <w:pStyle w:val="Heading2"/>
      </w:pPr>
      <w:bookmarkStart w:id="32" w:name="X3b05e37e11e394ebb3819ae57eaff8c70fa924e"/>
      <w:bookmarkEnd w:id="21"/>
      <w:bookmarkEnd w:id="27"/>
      <w:r>
        <w:t>OFPE Experiments and Estimating Site-specific Optimal N Rates</w:t>
      </w:r>
    </w:p>
    <w:p w14:paraId="171BD86B" w14:textId="77777777" w:rsidR="00610E93" w:rsidRDefault="002C086F">
      <w:pPr>
        <w:pStyle w:val="Heading3"/>
      </w:pPr>
      <w:bookmarkStart w:id="33" w:name="rf-brf-and-cnn"/>
      <w:r>
        <w:t>RF, BRF, and CNN</w:t>
      </w:r>
    </w:p>
    <w:p w14:paraId="224A33D3" w14:textId="77777777" w:rsidR="00610E93" w:rsidRDefault="002C086F">
      <w:pPr>
        <w:pStyle w:val="FirstParagraph"/>
      </w:pPr>
      <w:r>
        <w:t xml:space="preserve">The RF, BRF, and CNN methods follow the same conceptual steps to estimate site-specific EONR: 1) estimate yield production functions and 2) calculate site-specific EONRs based on that estimated function. For the given modeling scenario, RF and BRF predict yield by using </w:t>
      </w:r>
      <w:r>
        <w:lastRenderedPageBreak/>
        <w:t xml:space="preserve">all the available covariates as explanatory variables in the estimation process. The </w:t>
      </w:r>
      <w:proofErr w:type="spellStart"/>
      <w:r>
        <w:rPr>
          <w:rStyle w:val="VerbatimChar"/>
        </w:rPr>
        <w:t>grf</w:t>
      </w:r>
      <w:proofErr w:type="spellEnd"/>
      <w:r>
        <w:t xml:space="preserve"> package (version 1.2.0 (</w:t>
      </w:r>
      <w:proofErr w:type="spellStart"/>
      <w:r>
        <w:t>Tibshirani</w:t>
      </w:r>
      <w:proofErr w:type="spellEnd"/>
      <w:r>
        <w:t xml:space="preserve"> et al., 2018</w:t>
      </w:r>
      <w:proofErr w:type="gramStart"/>
      <w:r>
        <w:t>) )</w:t>
      </w:r>
      <w:proofErr w:type="gramEnd"/>
      <w:r>
        <w:t xml:space="preserve"> in R was used for RF and BRF modeling.</w:t>
      </w:r>
    </w:p>
    <w:p w14:paraId="13B2ECEA" w14:textId="77777777" w:rsidR="00610E93" w:rsidRDefault="002C086F">
      <w:pPr>
        <w:pStyle w:val="BodyText"/>
      </w:pPr>
      <w:r>
        <w:t xml:space="preserve">CNN is flexible in its modeling architecture, and there is a room for researchers to determine its architecture. In this article, a slightly modified version of one of the multi-stream CNN architectures proposed by Barbosa et al. (2020) (called “Late Fusion”) was used. Briefly, each input size is </w:t>
      </w:r>
      <m:oMath>
        <m:r>
          <w:rPr>
            <w:rFonts w:ascii="Cambria Math" w:hAnsi="Cambria Math"/>
          </w:rPr>
          <m:t>6</m:t>
        </m:r>
        <m:r>
          <m:rPr>
            <m:sty m:val="p"/>
          </m:rPr>
          <w:rPr>
            <w:rFonts w:ascii="Cambria Math" w:hAnsi="Cambria Math"/>
          </w:rPr>
          <m:t>×</m:t>
        </m:r>
        <m:r>
          <w:rPr>
            <w:rFonts w:ascii="Cambria Math" w:hAnsi="Cambria Math"/>
          </w:rPr>
          <m:t>6</m:t>
        </m:r>
      </m:oMath>
      <w:r>
        <w:t xml:space="preserve"> (e.g. </w:t>
      </w:r>
      <m:oMath>
        <m:sSup>
          <m:sSupPr>
            <m:ctrlPr>
              <w:rPr>
                <w:rFonts w:ascii="Cambria Math" w:hAnsi="Cambria Math"/>
              </w:rPr>
            </m:ctrlPr>
          </m:sSupPr>
          <m:e>
            <m:r>
              <w:rPr>
                <w:rFonts w:ascii="Cambria Math" w:hAnsi="Cambria Math"/>
              </w:rPr>
              <m:t>α</m:t>
            </m:r>
          </m:e>
          <m:sup>
            <m:r>
              <w:rPr>
                <w:rFonts w:ascii="Cambria Math" w:hAnsi="Cambria Math"/>
              </w:rPr>
              <m:t>i</m:t>
            </m:r>
            <m:r>
              <m:rPr>
                <m:sty m:val="p"/>
              </m:rPr>
              <w:rPr>
                <w:rFonts w:ascii="Cambria Math" w:hAnsi="Cambria Math"/>
              </w:rPr>
              <m:t>,</m:t>
            </m:r>
            <m:r>
              <w:rPr>
                <w:rFonts w:ascii="Cambria Math" w:hAnsi="Cambria Math"/>
              </w:rPr>
              <m:t>j</m:t>
            </m:r>
          </m:sup>
        </m:sSup>
      </m:oMath>
      <w:r>
        <w:t xml:space="preserve">, </w:t>
      </w:r>
      <m:oMath>
        <m:sSup>
          <m:sSupPr>
            <m:ctrlPr>
              <w:rPr>
                <w:rFonts w:ascii="Cambria Math" w:hAnsi="Cambria Math"/>
              </w:rPr>
            </m:ctrlPr>
          </m:sSupPr>
          <m:e>
            <m:r>
              <w:rPr>
                <w:rFonts w:ascii="Cambria Math" w:hAnsi="Cambria Math"/>
              </w:rPr>
              <m:t>β</m:t>
            </m:r>
          </m:e>
          <m:sup>
            <m:r>
              <w:rPr>
                <w:rFonts w:ascii="Cambria Math" w:hAnsi="Cambria Math"/>
              </w:rPr>
              <m:t>i</m:t>
            </m:r>
            <m:r>
              <m:rPr>
                <m:sty m:val="p"/>
              </m:rPr>
              <w:rPr>
                <w:rFonts w:ascii="Cambria Math" w:hAnsi="Cambria Math"/>
              </w:rPr>
              <m:t>,</m:t>
            </m:r>
            <m:r>
              <w:rPr>
                <w:rFonts w:ascii="Cambria Math" w:hAnsi="Cambria Math"/>
              </w:rPr>
              <m:t>j</m:t>
            </m:r>
          </m:sup>
        </m:sSup>
      </m:oMath>
      <w:r>
        <w:t xml:space="preserve">, etc.). Although the spatial resolution of input size is finer in the CNN model than the other ML models (e.g., RF, BRF, etc.), the area of each cell </w:t>
      </w:r>
      <m:oMath>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X</m:t>
            </m:r>
            <m:r>
              <m:rPr>
                <m:nor/>
              </m:rPr>
              <m:t>m</m:t>
            </m:r>
          </m:e>
        </m:d>
      </m:oMath>
      <w:r>
        <w:t xml:space="preserve"> is the same among the models. On the other hand, the input size of the N rate is treated as </w:t>
      </w:r>
      <m:oMath>
        <m:r>
          <w:rPr>
            <w:rFonts w:ascii="Cambria Math" w:hAnsi="Cambria Math"/>
          </w:rPr>
          <m:t>1</m:t>
        </m:r>
        <m:r>
          <m:rPr>
            <m:sty m:val="p"/>
          </m:rPr>
          <w:rPr>
            <w:rFonts w:ascii="Cambria Math" w:hAnsi="Cambria Math"/>
          </w:rPr>
          <m:t>×</m:t>
        </m:r>
        <m:r>
          <w:rPr>
            <w:rFonts w:ascii="Cambria Math" w:hAnsi="Cambria Math"/>
          </w:rPr>
          <m:t>1</m:t>
        </m:r>
      </m:oMath>
      <w:r>
        <w:t xml:space="preserve"> because it is spatially homogeneous within each cell. First, each input was connected to an independent convolutional layer with eight </w:t>
      </w:r>
      <m:oMath>
        <m:r>
          <w:rPr>
            <w:rFonts w:ascii="Cambria Math" w:hAnsi="Cambria Math"/>
          </w:rPr>
          <m:t>3</m:t>
        </m:r>
        <m:r>
          <m:rPr>
            <m:sty m:val="p"/>
          </m:rPr>
          <w:rPr>
            <w:rFonts w:ascii="Cambria Math" w:hAnsi="Cambria Math"/>
          </w:rPr>
          <m:t>×</m:t>
        </m:r>
        <m:r>
          <w:rPr>
            <w:rFonts w:ascii="Cambria Math" w:hAnsi="Cambria Math"/>
          </w:rPr>
          <m:t>3</m:t>
        </m:r>
      </m:oMath>
      <w:r>
        <w:t xml:space="preserve"> filters each with stride one, followed by a </w:t>
      </w:r>
      <m:oMath>
        <m:r>
          <w:rPr>
            <w:rFonts w:ascii="Cambria Math" w:hAnsi="Cambria Math"/>
          </w:rPr>
          <m:t>2</m:t>
        </m:r>
        <m:r>
          <m:rPr>
            <m:sty m:val="p"/>
          </m:rPr>
          <w:rPr>
            <w:rFonts w:ascii="Cambria Math" w:hAnsi="Cambria Math"/>
          </w:rPr>
          <m:t>×</m:t>
        </m:r>
        <m:r>
          <w:rPr>
            <w:rFonts w:ascii="Cambria Math" w:hAnsi="Cambria Math"/>
          </w:rPr>
          <m:t>2</m:t>
        </m:r>
      </m:oMath>
      <w:r>
        <w:t xml:space="preserve"> max-pooling layer with stride two. Then, a fully-connected rectified linear unit (</w:t>
      </w:r>
      <w:proofErr w:type="spellStart"/>
      <w:r>
        <w:t>ReLU</w:t>
      </w:r>
      <w:proofErr w:type="spellEnd"/>
      <w:r>
        <w:t xml:space="preserve">) layer with sixteen neurons was added after each max-pooling layer, followed by a single </w:t>
      </w:r>
      <w:proofErr w:type="spellStart"/>
      <w:r>
        <w:t>ReLU</w:t>
      </w:r>
      <w:proofErr w:type="spellEnd"/>
      <w:r>
        <w:t xml:space="preserve"> neuron. Finally, multiple neurons were concatenated and fed to the fully-connected </w:t>
      </w:r>
      <w:proofErr w:type="spellStart"/>
      <w:r>
        <w:t>ReLU</w:t>
      </w:r>
      <w:proofErr w:type="spellEnd"/>
      <w:r>
        <w:t xml:space="preserve"> layer with sixteen neurons, followed by an output with a linear activation function. Barbosa et al. (2020) demonstrated that this architecture had the best performance for modeling crop yield response to N rate management among several CNN architectures. CNN was implemented in Python v3.7.6 using </w:t>
      </w:r>
      <w:proofErr w:type="spellStart"/>
      <w:r>
        <w:t>Pytorch</w:t>
      </w:r>
      <w:proofErr w:type="spellEnd"/>
      <w:r>
        <w:t xml:space="preserve"> v1.7.0 (</w:t>
      </w:r>
      <w:proofErr w:type="spellStart"/>
      <w:r>
        <w:t>Paszke</w:t>
      </w:r>
      <w:proofErr w:type="spellEnd"/>
      <w:r>
        <w:t xml:space="preserve"> et al., 2017). The Adam optimizer (</w:t>
      </w:r>
      <w:proofErr w:type="spellStart"/>
      <w:r>
        <w:t>Kingma</w:t>
      </w:r>
      <w:proofErr w:type="spellEnd"/>
      <w:r>
        <w:t xml:space="preserve"> and Ba, 2014) was used with a learning rate of </w:t>
      </w:r>
      <m:oMath>
        <m:r>
          <w:rPr>
            <w:rFonts w:ascii="Cambria Math" w:hAnsi="Cambria Math"/>
          </w:rPr>
          <m:t>0.001</m:t>
        </m:r>
        <m:r>
          <m:rPr>
            <m:sty m:val="p"/>
          </m:rPr>
          <w:rPr>
            <w:rFonts w:ascii="Cambria Math" w:hAnsi="Cambria Math"/>
          </w:rPr>
          <m:t>%</m:t>
        </m:r>
      </m:oMath>
      <w:r>
        <w:t xml:space="preserve"> (default value). To avoid overfitting, early stopping was used monitoring validation loss with </w:t>
      </w:r>
      <w:proofErr w:type="gramStart"/>
      <w:r>
        <w:t>a ten epochs of patience</w:t>
      </w:r>
      <w:proofErr w:type="gramEnd"/>
      <w:r>
        <w:t xml:space="preserve"> of </w:t>
      </w:r>
      <m:oMath>
        <m:r>
          <w:rPr>
            <w:rFonts w:ascii="Cambria Math" w:hAnsi="Cambria Math"/>
          </w:rPr>
          <m:t>10</m:t>
        </m:r>
      </m:oMath>
      <w:r>
        <w:t xml:space="preserve"> epochs.</w:t>
      </w:r>
    </w:p>
    <w:p w14:paraId="52377684" w14:textId="77777777" w:rsidR="00610E93" w:rsidRDefault="002C086F">
      <w:pPr>
        <w:pStyle w:val="BodyText"/>
      </w:pPr>
      <w:r>
        <w:t xml:space="preserve">Let </w:t>
      </w:r>
      <m:oMath>
        <m:sSup>
          <m:sSupPr>
            <m:ctrlPr>
              <w:rPr>
                <w:rFonts w:ascii="Cambria Math" w:hAnsi="Cambria Math"/>
              </w:rPr>
            </m:ctrlPr>
          </m:sSupPr>
          <m:e>
            <m:r>
              <m:rPr>
                <m:sty m:val="b"/>
              </m:rPr>
              <w:rPr>
                <w:rFonts w:ascii="Cambria Math" w:hAnsi="Cambria Math"/>
              </w:rPr>
              <m:t>Ω</m:t>
            </m:r>
          </m:e>
          <m:sup>
            <m:r>
              <m:rPr>
                <m:sty m:val="b"/>
              </m:rPr>
              <w:rPr>
                <w:rFonts w:ascii="Cambria Math" w:hAnsi="Cambria Math"/>
              </w:rPr>
              <m:t>i</m:t>
            </m:r>
          </m:sup>
        </m:sSup>
      </m:oMath>
      <w:r>
        <w:t xml:space="preserve"> denote a list of subplot-</w:t>
      </w:r>
      <w:proofErr w:type="spellStart"/>
      <w:r>
        <w:t>levle</w:t>
      </w:r>
      <w:proofErr w:type="spellEnd"/>
      <w:r>
        <w:t xml:space="preserve"> explanatory variables (soil/field characteristics). Further, let </w:t>
      </w:r>
      <m:oMath>
        <m:sSub>
          <m:sSubPr>
            <m:ctrlPr>
              <w:rPr>
                <w:rFonts w:ascii="Cambria Math" w:hAnsi="Cambria Math"/>
              </w:rPr>
            </m:ctrlPr>
          </m:sSubPr>
          <m:e>
            <m:acc>
              <m:accPr>
                <m:ctrlPr>
                  <w:rPr>
                    <w:rFonts w:ascii="Cambria Math" w:hAnsi="Cambria Math"/>
                  </w:rPr>
                </m:ctrlPr>
              </m:accPr>
              <m:e>
                <m:r>
                  <w:rPr>
                    <w:rFonts w:ascii="Cambria Math" w:hAnsi="Cambria Math"/>
                  </w:rPr>
                  <m:t>g</m:t>
                </m:r>
              </m:e>
            </m:acc>
          </m:e>
          <m:sub>
            <m:r>
              <w:rPr>
                <w:rFonts w:ascii="Cambria Math" w:hAnsi="Cambria Math"/>
              </w:rPr>
              <m:t>m</m:t>
            </m:r>
          </m:sub>
        </m:sSub>
        <m:d>
          <m:dPr>
            <m:ctrlPr>
              <w:rPr>
                <w:rFonts w:ascii="Cambria Math" w:hAnsi="Cambria Math"/>
              </w:rPr>
            </m:ctrlPr>
          </m:dPr>
          <m:e>
            <m:r>
              <w:rPr>
                <w:rFonts w:ascii="Cambria Math" w:hAnsi="Cambria Math"/>
              </w:rPr>
              <m:t>N</m:t>
            </m:r>
            <m:r>
              <m:rPr>
                <m:sty m:val="p"/>
              </m:rPr>
              <w:rPr>
                <w:rFonts w:ascii="Cambria Math" w:hAnsi="Cambria Math"/>
              </w:rPr>
              <m:t>,</m:t>
            </m:r>
            <m:r>
              <m:rPr>
                <m:sty m:val="b"/>
              </m:rPr>
              <w:rPr>
                <w:rFonts w:ascii="Cambria Math" w:hAnsi="Cambria Math"/>
              </w:rPr>
              <m:t>Ω</m:t>
            </m:r>
          </m:e>
        </m:d>
      </m:oMath>
      <w:r>
        <w:t xml:space="preserve"> denote an estimated yield response function by model </w:t>
      </w:r>
      <m:oMath>
        <m:r>
          <w:rPr>
            <w:rFonts w:ascii="Cambria Math" w:hAnsi="Cambria Math"/>
          </w:rPr>
          <m:t>m</m:t>
        </m:r>
      </m:oMath>
      <w:r>
        <w:t xml:space="preserve"> (</w:t>
      </w:r>
      <m:oMath>
        <m:r>
          <w:rPr>
            <w:rFonts w:ascii="Cambria Math" w:hAnsi="Cambria Math"/>
          </w:rPr>
          <m:t>m</m:t>
        </m:r>
      </m:oMath>
      <w:r>
        <w:t xml:space="preserve"> = RF, BRF, or CNN). Then, yield at </w:t>
      </w:r>
      <m:oMath>
        <m:r>
          <w:rPr>
            <w:rFonts w:ascii="Cambria Math" w:hAnsi="Cambria Math"/>
          </w:rPr>
          <m:t>i</m:t>
        </m:r>
      </m:oMath>
      <w:r>
        <w:t xml:space="preserve"> from model </w:t>
      </w:r>
      <m:oMath>
        <m:r>
          <w:rPr>
            <w:rFonts w:ascii="Cambria Math" w:hAnsi="Cambria Math"/>
          </w:rPr>
          <m:t>m</m:t>
        </m:r>
      </m:oMath>
      <w:r>
        <w:t xml:space="preserve"> is </w:t>
      </w:r>
      <m:oMath>
        <m:sSub>
          <m:sSubPr>
            <m:ctrlPr>
              <w:rPr>
                <w:rFonts w:ascii="Cambria Math" w:hAnsi="Cambria Math"/>
              </w:rPr>
            </m:ctrlPr>
          </m:sSubPr>
          <m:e>
            <m:acc>
              <m:accPr>
                <m:ctrlPr>
                  <w:rPr>
                    <w:rFonts w:ascii="Cambria Math" w:hAnsi="Cambria Math"/>
                  </w:rPr>
                </m:ctrlPr>
              </m:accPr>
              <m:e>
                <m:r>
                  <w:rPr>
                    <w:rFonts w:ascii="Cambria Math" w:hAnsi="Cambria Math"/>
                  </w:rPr>
                  <m:t>g</m:t>
                </m:r>
              </m:e>
            </m:acc>
          </m:e>
          <m:sub>
            <m:r>
              <w:rPr>
                <w:rFonts w:ascii="Cambria Math" w:hAnsi="Cambria Math"/>
              </w:rPr>
              <m:t>m</m:t>
            </m:r>
          </m:sub>
        </m:sSub>
        <m:d>
          <m:dPr>
            <m:ctrlPr>
              <w:rPr>
                <w:rFonts w:ascii="Cambria Math" w:hAnsi="Cambria Math"/>
              </w:rPr>
            </m:ctrlPr>
          </m:dPr>
          <m:e>
            <m:r>
              <w:rPr>
                <w:rFonts w:ascii="Cambria Math" w:hAnsi="Cambria Math"/>
              </w:rPr>
              <m:t>N</m:t>
            </m:r>
            <m:r>
              <m:rPr>
                <m:sty m:val="p"/>
              </m:rPr>
              <w:rPr>
                <w:rFonts w:ascii="Cambria Math" w:hAnsi="Cambria Math"/>
              </w:rPr>
              <m:t>,</m:t>
            </m:r>
            <m:sSup>
              <m:sSupPr>
                <m:ctrlPr>
                  <w:rPr>
                    <w:rFonts w:ascii="Cambria Math" w:hAnsi="Cambria Math"/>
                  </w:rPr>
                </m:ctrlPr>
              </m:sSupPr>
              <m:e>
                <m:r>
                  <m:rPr>
                    <m:sty m:val="b"/>
                  </m:rPr>
                  <w:rPr>
                    <w:rFonts w:ascii="Cambria Math" w:hAnsi="Cambria Math"/>
                  </w:rPr>
                  <m:t>Ω</m:t>
                </m:r>
              </m:e>
              <m:sup>
                <m:r>
                  <m:rPr>
                    <m:sty m:val="b"/>
                  </m:rPr>
                  <w:rPr>
                    <w:rFonts w:ascii="Cambria Math" w:hAnsi="Cambria Math"/>
                  </w:rPr>
                  <m:t>i</m:t>
                </m:r>
              </m:sup>
            </m:sSup>
          </m:e>
        </m:d>
      </m:oMath>
      <w:r>
        <w:t>. Site-specific EONR for each m</w:t>
      </w:r>
      <w:proofErr w:type="spellStart"/>
      <w:r>
        <w:t>odel</w:t>
      </w:r>
      <w:proofErr w:type="spellEnd"/>
      <w:r>
        <w:t xml:space="preserve"> can then be found by solving the following profit maximization problem for all </w:t>
      </w:r>
      <m:oMath>
        <m:r>
          <w:rPr>
            <w:rFonts w:ascii="Cambria Math" w:hAnsi="Cambria Math"/>
          </w:rPr>
          <m:t>i</m:t>
        </m:r>
      </m:oMath>
      <w:r>
        <w:t xml:space="preserve"> for each of the models:</w:t>
      </w:r>
    </w:p>
    <w:p w14:paraId="34CA97EC" w14:textId="77777777" w:rsidR="00610E93" w:rsidRDefault="00BE18DE">
      <w:pPr>
        <w:pStyle w:val="BodyText"/>
      </w:pPr>
      <m:oMathPara>
        <m:oMathParaPr>
          <m:jc m:val="center"/>
        </m:oMathParaPr>
        <m:oMath>
          <m:sSubSup>
            <m:sSubSupPr>
              <m:ctrlPr>
                <w:rPr>
                  <w:rFonts w:ascii="Cambria Math" w:hAnsi="Cambria Math"/>
                </w:rPr>
              </m:ctrlPr>
            </m:sSubSupPr>
            <m:e>
              <m:acc>
                <m:accPr>
                  <m:ctrlPr>
                    <w:rPr>
                      <w:rFonts w:ascii="Cambria Math" w:hAnsi="Cambria Math"/>
                    </w:rPr>
                  </m:ctrlPr>
                </m:accPr>
                <m:e>
                  <m:r>
                    <w:rPr>
                      <w:rFonts w:ascii="Cambria Math" w:hAnsi="Cambria Math"/>
                    </w:rPr>
                    <m:t>N</m:t>
                  </m:r>
                </m:e>
              </m:acc>
            </m:e>
            <m:sub>
              <m:r>
                <w:rPr>
                  <w:rFonts w:ascii="Cambria Math" w:hAnsi="Cambria Math"/>
                </w:rPr>
                <m:t>opt</m:t>
              </m:r>
            </m:sub>
            <m:sup>
              <m:r>
                <w:rPr>
                  <w:rFonts w:ascii="Cambria Math" w:hAnsi="Cambria Math"/>
                </w:rPr>
                <m:t>i</m:t>
              </m:r>
            </m:sup>
          </m:sSubSup>
          <m:r>
            <m:rPr>
              <m:sty m:val="p"/>
            </m:rPr>
            <w:rPr>
              <w:rFonts w:ascii="Cambria Math" w:hAnsi="Cambria Math"/>
            </w:rPr>
            <m:t>=</m:t>
          </m:r>
          <m:limLow>
            <m:limLowPr>
              <m:ctrlPr>
                <w:rPr>
                  <w:rFonts w:ascii="Cambria Math" w:hAnsi="Cambria Math"/>
                </w:rPr>
              </m:ctrlPr>
            </m:limLowPr>
            <m:e>
              <m:r>
                <w:rPr>
                  <w:rFonts w:ascii="Cambria Math" w:hAnsi="Cambria Math"/>
                </w:rPr>
                <m:t>argmax</m:t>
              </m:r>
            </m:e>
            <m:lim>
              <m:r>
                <m:rPr>
                  <m:sty m:val="p"/>
                </m:rPr>
                <w:rPr>
                  <w:rFonts w:ascii="Cambria Math" w:hAnsi="Cambria Math"/>
                </w:rPr>
                <m:t>N</m:t>
              </m:r>
            </m:lim>
          </m:limLow>
          <m:d>
            <m:dPr>
              <m:ctrlPr>
                <w:rPr>
                  <w:rFonts w:ascii="Cambria Math" w:hAnsi="Cambria Math"/>
                </w:rPr>
              </m:ctrlPr>
            </m:dPr>
            <m:e>
              <m:sSub>
                <m:sSubPr>
                  <m:ctrlPr>
                    <w:rPr>
                      <w:rFonts w:ascii="Cambria Math" w:hAnsi="Cambria Math"/>
                    </w:rPr>
                  </m:ctrlPr>
                </m:sSubPr>
                <m:e>
                  <m:r>
                    <w:rPr>
                      <w:rFonts w:ascii="Cambria Math" w:hAnsi="Cambria Math"/>
                    </w:rPr>
                    <m:t>P</m:t>
                  </m:r>
                </m:e>
                <m:sub>
                  <m:r>
                    <w:rPr>
                      <w:rFonts w:ascii="Cambria Math" w:hAnsi="Cambria Math"/>
                    </w:rPr>
                    <m:t>C</m:t>
                  </m:r>
                </m:sub>
              </m:sSub>
              <m:sSub>
                <m:sSubPr>
                  <m:ctrlPr>
                    <w:rPr>
                      <w:rFonts w:ascii="Cambria Math" w:hAnsi="Cambria Math"/>
                    </w:rPr>
                  </m:ctrlPr>
                </m:sSubPr>
                <m:e>
                  <m:acc>
                    <m:accPr>
                      <m:ctrlPr>
                        <w:rPr>
                          <w:rFonts w:ascii="Cambria Math" w:hAnsi="Cambria Math"/>
                        </w:rPr>
                      </m:ctrlPr>
                    </m:accPr>
                    <m:e>
                      <m:r>
                        <w:rPr>
                          <w:rFonts w:ascii="Cambria Math" w:hAnsi="Cambria Math"/>
                        </w:rPr>
                        <m:t>g</m:t>
                      </m:r>
                    </m:e>
                  </m:acc>
                </m:e>
                <m:sub>
                  <m:r>
                    <w:rPr>
                      <w:rFonts w:ascii="Cambria Math" w:hAnsi="Cambria Math"/>
                    </w:rPr>
                    <m:t>m</m:t>
                  </m:r>
                </m:sub>
              </m:sSub>
              <m:d>
                <m:dPr>
                  <m:ctrlPr>
                    <w:rPr>
                      <w:rFonts w:ascii="Cambria Math" w:hAnsi="Cambria Math"/>
                    </w:rPr>
                  </m:ctrlPr>
                </m:dPr>
                <m:e>
                  <m:r>
                    <w:rPr>
                      <w:rFonts w:ascii="Cambria Math" w:hAnsi="Cambria Math"/>
                    </w:rPr>
                    <m:t>N</m:t>
                  </m:r>
                  <m:r>
                    <m:rPr>
                      <m:sty m:val="p"/>
                    </m:rPr>
                    <w:rPr>
                      <w:rFonts w:ascii="Cambria Math" w:hAnsi="Cambria Math"/>
                    </w:rPr>
                    <m:t>,</m:t>
                  </m:r>
                  <m:sSup>
                    <m:sSupPr>
                      <m:ctrlPr>
                        <w:rPr>
                          <w:rFonts w:ascii="Cambria Math" w:hAnsi="Cambria Math"/>
                        </w:rPr>
                      </m:ctrlPr>
                    </m:sSupPr>
                    <m:e>
                      <m:r>
                        <m:rPr>
                          <m:sty m:val="b"/>
                        </m:rPr>
                        <w:rPr>
                          <w:rFonts w:ascii="Cambria Math" w:hAnsi="Cambria Math"/>
                        </w:rPr>
                        <m:t>Ω</m:t>
                      </m:r>
                    </m:e>
                    <m:sup>
                      <m:r>
                        <m:rPr>
                          <m:sty m:val="b"/>
                        </m:rPr>
                        <w:rPr>
                          <w:rFonts w:ascii="Cambria Math" w:hAnsi="Cambria Math"/>
                        </w:rPr>
                        <m:t>i</m:t>
                      </m:r>
                    </m:sup>
                  </m:sSup>
                </m:e>
              </m:d>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N</m:t>
                  </m:r>
                </m:sub>
              </m:sSub>
              <m:r>
                <w:rPr>
                  <w:rFonts w:ascii="Cambria Math" w:hAnsi="Cambria Math"/>
                </w:rPr>
                <m:t>N</m:t>
              </m:r>
            </m:e>
          </m:d>
        </m:oMath>
      </m:oMathPara>
    </w:p>
    <w:p w14:paraId="5B32F6C6" w14:textId="77777777" w:rsidR="00610E93" w:rsidRDefault="002C086F">
      <w:pPr>
        <w:pStyle w:val="FirstParagraph"/>
      </w:pPr>
      <w:r>
        <w:t xml:space="preserve">where </w:t>
      </w:r>
      <m:oMath>
        <m:sSub>
          <m:sSubPr>
            <m:ctrlPr>
              <w:rPr>
                <w:rFonts w:ascii="Cambria Math" w:hAnsi="Cambria Math"/>
              </w:rPr>
            </m:ctrlPr>
          </m:sSubPr>
          <m:e>
            <m:r>
              <w:rPr>
                <w:rFonts w:ascii="Cambria Math" w:hAnsi="Cambria Math"/>
              </w:rPr>
              <m:t>P</m:t>
            </m:r>
          </m:e>
          <m:sub>
            <m:r>
              <w:rPr>
                <w:rFonts w:ascii="Cambria Math" w:hAnsi="Cambria Math"/>
              </w:rPr>
              <m:t>C</m:t>
            </m:r>
          </m:sub>
        </m:sSub>
      </m:oMath>
      <w:r>
        <w:t xml:space="preserve"> and </w:t>
      </w:r>
      <m:oMath>
        <m:sSub>
          <m:sSubPr>
            <m:ctrlPr>
              <w:rPr>
                <w:rFonts w:ascii="Cambria Math" w:hAnsi="Cambria Math"/>
              </w:rPr>
            </m:ctrlPr>
          </m:sSubPr>
          <m:e>
            <m:r>
              <w:rPr>
                <w:rFonts w:ascii="Cambria Math" w:hAnsi="Cambria Math"/>
              </w:rPr>
              <m:t>P</m:t>
            </m:r>
          </m:e>
          <m:sub>
            <m:r>
              <w:rPr>
                <w:rFonts w:ascii="Cambria Math" w:hAnsi="Cambria Math"/>
              </w:rPr>
              <m:t>N</m:t>
            </m:r>
          </m:sub>
        </m:sSub>
      </m:oMath>
      <w:r>
        <w:t xml:space="preserve"> are the prices of corn and N.</w:t>
      </w:r>
    </w:p>
    <w:p w14:paraId="4D31F30E" w14:textId="77777777" w:rsidR="00610E93" w:rsidRDefault="002C086F">
      <w:pPr>
        <w:pStyle w:val="Heading3"/>
      </w:pPr>
      <w:bookmarkStart w:id="34" w:name="cf"/>
      <w:bookmarkEnd w:id="33"/>
      <w:r>
        <w:t>CF</w:t>
      </w:r>
    </w:p>
    <w:p w14:paraId="104633DC" w14:textId="77777777" w:rsidR="00610E93" w:rsidRDefault="002C086F">
      <w:pPr>
        <w:pStyle w:val="FirstParagraph"/>
      </w:pPr>
      <w:r>
        <w:t xml:space="preserve">Unlike RF, BRF, and CNN, CF estimates the impact of a binary treatment. In our context, CF estimates changes in yields (i.e., </w:t>
      </w:r>
      <m:oMath>
        <m:sSub>
          <m:sSubPr>
            <m:ctrlPr>
              <w:rPr>
                <w:rFonts w:ascii="Cambria Math" w:hAnsi="Cambria Math"/>
              </w:rPr>
            </m:ctrlPr>
          </m:sSubPr>
          <m:e>
            <m:acc>
              <m:accPr>
                <m:ctrlPr>
                  <w:rPr>
                    <w:rFonts w:ascii="Cambria Math" w:hAnsi="Cambria Math"/>
                  </w:rPr>
                </m:ctrlPr>
              </m:accPr>
              <m:e>
                <m:r>
                  <w:rPr>
                    <w:rFonts w:ascii="Cambria Math" w:hAnsi="Cambria Math"/>
                  </w:rPr>
                  <m:t>τ</m:t>
                </m:r>
              </m:e>
            </m:acc>
          </m:e>
          <m:sub>
            <m:sSup>
              <m:sSupPr>
                <m:ctrlPr>
                  <w:rPr>
                    <w:rFonts w:ascii="Cambria Math" w:hAnsi="Cambria Math"/>
                  </w:rPr>
                </m:ctrlPr>
              </m:sSupPr>
              <m:e>
                <m:r>
                  <w:rPr>
                    <w:rFonts w:ascii="Cambria Math" w:hAnsi="Cambria Math"/>
                  </w:rPr>
                  <m:t>N</m:t>
                </m:r>
              </m:e>
              <m:sup>
                <m:r>
                  <w:rPr>
                    <w:rFonts w:ascii="Cambria Math" w:hAnsi="Cambria Math"/>
                  </w:rPr>
                  <m:t>con</m:t>
                </m:r>
              </m:sup>
            </m:sSup>
            <m:r>
              <m:rPr>
                <m:sty m:val="p"/>
              </m:rPr>
              <w:rPr>
                <w:rFonts w:ascii="Cambria Math" w:hAnsi="Cambria Math"/>
              </w:rPr>
              <m:t>→</m:t>
            </m:r>
            <m:sSup>
              <m:sSupPr>
                <m:ctrlPr>
                  <w:rPr>
                    <w:rFonts w:ascii="Cambria Math" w:hAnsi="Cambria Math"/>
                  </w:rPr>
                </m:ctrlPr>
              </m:sSupPr>
              <m:e>
                <m:r>
                  <w:rPr>
                    <w:rFonts w:ascii="Cambria Math" w:hAnsi="Cambria Math"/>
                  </w:rPr>
                  <m:t>N</m:t>
                </m:r>
              </m:e>
              <m:sup>
                <m:r>
                  <w:rPr>
                    <w:rFonts w:ascii="Cambria Math" w:hAnsi="Cambria Math"/>
                  </w:rPr>
                  <m:t>tre</m:t>
                </m:r>
              </m:sup>
            </m:sSup>
          </m:sub>
        </m:sSub>
        <m:d>
          <m:dPr>
            <m:ctrlPr>
              <w:rPr>
                <w:rFonts w:ascii="Cambria Math" w:hAnsi="Cambria Math"/>
              </w:rPr>
            </m:ctrlPr>
          </m:dPr>
          <m:e>
            <m:sSup>
              <m:sSupPr>
                <m:ctrlPr>
                  <w:rPr>
                    <w:rFonts w:ascii="Cambria Math" w:hAnsi="Cambria Math"/>
                  </w:rPr>
                </m:ctrlPr>
              </m:sSupPr>
              <m:e>
                <m:r>
                  <m:rPr>
                    <m:sty m:val="b"/>
                  </m:rPr>
                  <w:rPr>
                    <w:rFonts w:ascii="Cambria Math" w:hAnsi="Cambria Math"/>
                  </w:rPr>
                  <m:t>Ω</m:t>
                </m:r>
              </m:e>
              <m:sup>
                <m:r>
                  <m:rPr>
                    <m:sty m:val="b"/>
                  </m:rPr>
                  <w:rPr>
                    <w:rFonts w:ascii="Cambria Math" w:hAnsi="Cambria Math"/>
                  </w:rPr>
                  <m:t>i</m:t>
                </m:r>
              </m:sup>
            </m:sSup>
          </m:e>
        </m:d>
      </m:oMath>
      <w:r>
        <w:t xml:space="preserve">) caused by changes in N application rates from one experimental rate (i.e., </w:t>
      </w:r>
      <m:oMath>
        <m:sSup>
          <m:sSupPr>
            <m:ctrlPr>
              <w:rPr>
                <w:rFonts w:ascii="Cambria Math" w:hAnsi="Cambria Math"/>
              </w:rPr>
            </m:ctrlPr>
          </m:sSupPr>
          <m:e>
            <m:r>
              <w:rPr>
                <w:rFonts w:ascii="Cambria Math" w:hAnsi="Cambria Math"/>
              </w:rPr>
              <m:t>N</m:t>
            </m:r>
          </m:e>
          <m:sup>
            <m:r>
              <w:rPr>
                <w:rFonts w:ascii="Cambria Math" w:hAnsi="Cambria Math"/>
              </w:rPr>
              <m:t>con</m:t>
            </m:r>
          </m:sup>
        </m:sSup>
      </m:oMath>
      <w:r>
        <w:t xml:space="preserve">) to another experimental </w:t>
      </w:r>
      <w:proofErr w:type="gramStart"/>
      <w:r>
        <w:t>rate(</w:t>
      </w:r>
      <w:proofErr w:type="gramEnd"/>
      <w:r>
        <w:t xml:space="preserve">i.e., </w:t>
      </w:r>
      <m:oMath>
        <m:sSup>
          <m:sSupPr>
            <m:ctrlPr>
              <w:rPr>
                <w:rFonts w:ascii="Cambria Math" w:hAnsi="Cambria Math"/>
              </w:rPr>
            </m:ctrlPr>
          </m:sSupPr>
          <m:e>
            <m:r>
              <w:rPr>
                <w:rFonts w:ascii="Cambria Math" w:hAnsi="Cambria Math"/>
              </w:rPr>
              <m:t>N</m:t>
            </m:r>
          </m:e>
          <m:sup>
            <m:r>
              <w:rPr>
                <w:rFonts w:ascii="Cambria Math" w:hAnsi="Cambria Math"/>
              </w:rPr>
              <m:t>tre</m:t>
            </m:r>
          </m:sup>
        </m:sSup>
      </m:oMath>
      <w:r>
        <w:t>). Since we have five N application rates, four “experiments” (treatments) are identified based on four (</w:t>
      </w:r>
      <m:oMath>
        <m:sSup>
          <m:sSupPr>
            <m:ctrlPr>
              <w:rPr>
                <w:rFonts w:ascii="Cambria Math" w:hAnsi="Cambria Math"/>
              </w:rPr>
            </m:ctrlPr>
          </m:sSupPr>
          <m:e>
            <m:r>
              <w:rPr>
                <w:rFonts w:ascii="Cambria Math" w:hAnsi="Cambria Math"/>
              </w:rPr>
              <m:t>N</m:t>
            </m:r>
          </m:e>
          <m:sup>
            <m:r>
              <w:rPr>
                <w:rFonts w:ascii="Cambria Math" w:hAnsi="Cambria Math"/>
              </w:rPr>
              <m:t>con</m:t>
            </m:r>
          </m:sup>
        </m:sSup>
      </m:oMath>
      <w:r>
        <w:t xml:space="preserve">, </w:t>
      </w:r>
      <m:oMath>
        <m:sSup>
          <m:sSupPr>
            <m:ctrlPr>
              <w:rPr>
                <w:rFonts w:ascii="Cambria Math" w:hAnsi="Cambria Math"/>
              </w:rPr>
            </m:ctrlPr>
          </m:sSupPr>
          <m:e>
            <m:r>
              <w:rPr>
                <w:rFonts w:ascii="Cambria Math" w:hAnsi="Cambria Math"/>
              </w:rPr>
              <m:t>N</m:t>
            </m:r>
          </m:e>
          <m:sup>
            <m:r>
              <w:rPr>
                <w:rFonts w:ascii="Cambria Math" w:hAnsi="Cambria Math"/>
              </w:rPr>
              <m:t>tre</m:t>
            </m:r>
          </m:sup>
        </m:sSup>
      </m:oMath>
      <w:r>
        <w:t xml:space="preserve">) combinations. A possible grouping to make such pairwise N application rate combinations, which we call the “CF-base,” used </w:t>
      </w:r>
      <m:oMath>
        <m:d>
          <m:dPr>
            <m:ctrlPr>
              <w:rPr>
                <w:rFonts w:ascii="Cambria Math" w:hAnsi="Cambria Math"/>
              </w:rPr>
            </m:ctrlPr>
          </m:dPr>
          <m:e>
            <m:sSub>
              <m:sSubPr>
                <m:ctrlPr>
                  <w:rPr>
                    <w:rFonts w:ascii="Cambria Math" w:hAnsi="Cambria Math"/>
                  </w:rPr>
                </m:ctrlPr>
              </m:sSubPr>
              <m:e>
                <m:r>
                  <w:rPr>
                    <w:rFonts w:ascii="Cambria Math" w:hAnsi="Cambria Math"/>
                  </w:rPr>
                  <m:t>N</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2</m:t>
                </m:r>
              </m:sub>
            </m:sSub>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N</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3</m:t>
                </m:r>
              </m:sub>
            </m:sSub>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N</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4</m:t>
                </m:r>
              </m:sub>
            </m:sSub>
          </m:e>
        </m:d>
      </m:oMath>
      <w:r>
        <w:t xml:space="preserve">, and </w:t>
      </w:r>
      <m:oMath>
        <m:d>
          <m:dPr>
            <m:ctrlPr>
              <w:rPr>
                <w:rFonts w:ascii="Cambria Math" w:hAnsi="Cambria Math"/>
              </w:rPr>
            </m:ctrlPr>
          </m:dPr>
          <m:e>
            <m:sSub>
              <m:sSubPr>
                <m:ctrlPr>
                  <w:rPr>
                    <w:rFonts w:ascii="Cambria Math" w:hAnsi="Cambria Math"/>
                  </w:rPr>
                </m:ctrlPr>
              </m:sSubPr>
              <m:e>
                <m:r>
                  <w:rPr>
                    <w:rFonts w:ascii="Cambria Math" w:hAnsi="Cambria Math"/>
                  </w:rPr>
                  <m:t>N</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5</m:t>
                </m:r>
              </m:sub>
            </m:sSub>
          </m:e>
        </m:d>
      </m:oMath>
      <w:r>
        <w:t xml:space="preserve">. In </w:t>
      </w:r>
      <w:r>
        <w:lastRenderedPageBreak/>
        <w:t>this approach, the treatment effect is always estimated against the lowest N rate (</w:t>
      </w:r>
      <m:oMath>
        <m:sSub>
          <m:sSubPr>
            <m:ctrlPr>
              <w:rPr>
                <w:rFonts w:ascii="Cambria Math" w:hAnsi="Cambria Math"/>
              </w:rPr>
            </m:ctrlPr>
          </m:sSubPr>
          <m:e>
            <m:r>
              <w:rPr>
                <w:rFonts w:ascii="Cambria Math" w:hAnsi="Cambria Math"/>
              </w:rPr>
              <m:t>N</m:t>
            </m:r>
          </m:e>
          <m:sub>
            <m:r>
              <w:rPr>
                <w:rFonts w:ascii="Cambria Math" w:hAnsi="Cambria Math"/>
              </w:rPr>
              <m:t>1</m:t>
            </m:r>
          </m:sub>
        </m:sSub>
      </m:oMath>
      <w:r>
        <w:t xml:space="preserve">) as </w:t>
      </w:r>
      <m:oMath>
        <m:sSup>
          <m:sSupPr>
            <m:ctrlPr>
              <w:rPr>
                <w:rFonts w:ascii="Cambria Math" w:hAnsi="Cambria Math"/>
              </w:rPr>
            </m:ctrlPr>
          </m:sSupPr>
          <m:e>
            <m:r>
              <w:rPr>
                <w:rFonts w:ascii="Cambria Math" w:hAnsi="Cambria Math"/>
              </w:rPr>
              <m:t>N</m:t>
            </m:r>
          </m:e>
          <m:sup>
            <m:r>
              <w:rPr>
                <w:rFonts w:ascii="Cambria Math" w:hAnsi="Cambria Math"/>
              </w:rPr>
              <m:t>con</m:t>
            </m:r>
          </m:sup>
        </m:sSup>
      </m:oMath>
      <w:r>
        <w:rPr>
          <w:rStyle w:val="FootnoteReference"/>
        </w:rPr>
        <w:footnoteReference w:id="6"/>
      </w:r>
      <w:r>
        <w:t>.</w:t>
      </w:r>
    </w:p>
    <w:p w14:paraId="7040353E" w14:textId="77777777" w:rsidR="00610E93" w:rsidRDefault="002C086F">
      <w:pPr>
        <w:pStyle w:val="BodyText"/>
      </w:pPr>
      <w:r>
        <w:t xml:space="preserve">For estimating site-specific EONR, the trained CF-base were used to make predictions of site-specific changes in yields resultant from changes in application rates from </w:t>
      </w:r>
      <m:oMath>
        <m:sSub>
          <m:sSubPr>
            <m:ctrlPr>
              <w:rPr>
                <w:rFonts w:ascii="Cambria Math" w:hAnsi="Cambria Math"/>
              </w:rPr>
            </m:ctrlPr>
          </m:sSubPr>
          <m:e>
            <m:r>
              <w:rPr>
                <w:rFonts w:ascii="Cambria Math" w:hAnsi="Cambria Math"/>
              </w:rPr>
              <m:t>N</m:t>
            </m:r>
          </m:e>
          <m:sub>
            <m:r>
              <w:rPr>
                <w:rFonts w:ascii="Cambria Math" w:hAnsi="Cambria Math"/>
              </w:rPr>
              <m:t>1</m:t>
            </m:r>
          </m:sub>
        </m:sSub>
      </m:oMath>
      <w:r>
        <w:t xml:space="preserve"> to </w:t>
      </w:r>
      <m:oMath>
        <m:sSub>
          <m:sSubPr>
            <m:ctrlPr>
              <w:rPr>
                <w:rFonts w:ascii="Cambria Math" w:hAnsi="Cambria Math"/>
              </w:rPr>
            </m:ctrlPr>
          </m:sSubPr>
          <m:e>
            <m:r>
              <w:rPr>
                <w:rFonts w:ascii="Cambria Math" w:hAnsi="Cambria Math"/>
              </w:rPr>
              <m:t>N</m:t>
            </m:r>
          </m:e>
          <m:sub>
            <m:r>
              <w:rPr>
                <w:rFonts w:ascii="Cambria Math" w:hAnsi="Cambria Math"/>
              </w:rPr>
              <m:t>m</m:t>
            </m:r>
          </m:sub>
        </m:sSub>
      </m:oMath>
      <w:r>
        <w:t xml:space="preserve"> </w:t>
      </w:r>
      <m:oMath>
        <m:d>
          <m:dPr>
            <m:ctrlPr>
              <w:rPr>
                <w:rFonts w:ascii="Cambria Math" w:hAnsi="Cambria Math"/>
              </w:rPr>
            </m:ctrlPr>
          </m:dPr>
          <m:e>
            <m:r>
              <w:rPr>
                <w:rFonts w:ascii="Cambria Math" w:hAnsi="Cambria Math"/>
              </w:rPr>
              <m:t>m</m:t>
            </m:r>
            <m:r>
              <m:rPr>
                <m:sty m:val="p"/>
              </m:rPr>
              <w:rPr>
                <w:rFonts w:ascii="Cambria Math" w:hAnsi="Cambria Math"/>
              </w:rPr>
              <m:t>∈{</m:t>
            </m:r>
            <m:r>
              <w:rPr>
                <w:rFonts w:ascii="Cambria Math" w:hAnsi="Cambria Math"/>
              </w:rPr>
              <m:t>2</m:t>
            </m:r>
            <m:r>
              <m:rPr>
                <m:sty m:val="p"/>
              </m:rPr>
              <w:rPr>
                <w:rFonts w:ascii="Cambria Math" w:hAnsi="Cambria Math"/>
              </w:rPr>
              <m:t>,</m:t>
            </m:r>
            <m:r>
              <w:rPr>
                <w:rFonts w:ascii="Cambria Math" w:hAnsi="Cambria Math"/>
              </w:rPr>
              <m:t>3</m:t>
            </m:r>
            <m:r>
              <m:rPr>
                <m:sty m:val="p"/>
              </m:rPr>
              <w:rPr>
                <w:rFonts w:ascii="Cambria Math" w:hAnsi="Cambria Math"/>
              </w:rPr>
              <m:t>,</m:t>
            </m:r>
            <m:r>
              <w:rPr>
                <w:rFonts w:ascii="Cambria Math" w:hAnsi="Cambria Math"/>
              </w:rPr>
              <m:t>4</m:t>
            </m:r>
            <m:r>
              <m:rPr>
                <m:sty m:val="p"/>
              </m:rPr>
              <w:rPr>
                <w:rFonts w:ascii="Cambria Math" w:hAnsi="Cambria Math"/>
              </w:rPr>
              <m:t>,</m:t>
            </m:r>
            <m:r>
              <w:rPr>
                <w:rFonts w:ascii="Cambria Math" w:hAnsi="Cambria Math"/>
              </w:rPr>
              <m:t>5</m:t>
            </m:r>
            <m:r>
              <m:rPr>
                <m:sty m:val="p"/>
              </m:rPr>
              <w:rPr>
                <w:rFonts w:ascii="Cambria Math" w:hAnsi="Cambria Math"/>
              </w:rPr>
              <m:t>}</m:t>
            </m:r>
          </m:e>
        </m:d>
      </m:oMath>
      <w:r>
        <w:t xml:space="preserve">. Let </w:t>
      </w:r>
      <m:oMath>
        <m:r>
          <w:rPr>
            <w:rFonts w:ascii="Cambria Math" w:hAnsi="Cambria Math"/>
          </w:rPr>
          <m:t>Δ</m:t>
        </m:r>
        <m:sSub>
          <m:sSubPr>
            <m:ctrlPr>
              <w:rPr>
                <w:rFonts w:ascii="Cambria Math" w:hAnsi="Cambria Math"/>
              </w:rPr>
            </m:ctrlPr>
          </m:sSubPr>
          <m:e>
            <m:r>
              <w:rPr>
                <w:rFonts w:ascii="Cambria Math" w:hAnsi="Cambria Math"/>
              </w:rPr>
              <m:t>Y</m:t>
            </m:r>
          </m:e>
          <m:sub>
            <m:sSub>
              <m:sSubPr>
                <m:ctrlPr>
                  <w:rPr>
                    <w:rFonts w:ascii="Cambria Math" w:hAnsi="Cambria Math"/>
                  </w:rPr>
                </m:ctrlPr>
              </m:sSubPr>
              <m:e>
                <m:r>
                  <w:rPr>
                    <w:rFonts w:ascii="Cambria Math" w:hAnsi="Cambria Math"/>
                  </w:rPr>
                  <m:t>N</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m</m:t>
                </m:r>
              </m:sub>
            </m:sSub>
          </m:sub>
        </m:sSub>
        <m:d>
          <m:dPr>
            <m:ctrlPr>
              <w:rPr>
                <w:rFonts w:ascii="Cambria Math" w:hAnsi="Cambria Math"/>
              </w:rPr>
            </m:ctrlPr>
          </m:dPr>
          <m:e>
            <m:sSup>
              <m:sSupPr>
                <m:ctrlPr>
                  <w:rPr>
                    <w:rFonts w:ascii="Cambria Math" w:hAnsi="Cambria Math"/>
                  </w:rPr>
                </m:ctrlPr>
              </m:sSupPr>
              <m:e>
                <m:r>
                  <m:rPr>
                    <m:sty m:val="b"/>
                  </m:rPr>
                  <w:rPr>
                    <w:rFonts w:ascii="Cambria Math" w:hAnsi="Cambria Math"/>
                  </w:rPr>
                  <m:t>Ω</m:t>
                </m:r>
              </m:e>
              <m:sup>
                <m:r>
                  <m:rPr>
                    <m:sty m:val="b"/>
                  </m:rPr>
                  <w:rPr>
                    <w:rFonts w:ascii="Cambria Math" w:hAnsi="Cambria Math"/>
                  </w:rPr>
                  <m:t>i</m:t>
                </m:r>
              </m:sup>
            </m:sSup>
          </m:e>
        </m:d>
      </m:oMath>
      <w:r>
        <w:t xml:space="preserve"> be the the estimated treatment effect of changing subplot </w:t>
      </w:r>
      <m:oMath>
        <m:r>
          <w:rPr>
            <w:rFonts w:ascii="Cambria Math" w:hAnsi="Cambria Math"/>
          </w:rPr>
          <m:t>i</m:t>
        </m:r>
      </m:oMath>
      <w:r>
        <w:t xml:space="preserve">’s application rate from </w:t>
      </w:r>
      <m:oMath>
        <m:sSub>
          <m:sSubPr>
            <m:ctrlPr>
              <w:rPr>
                <w:rFonts w:ascii="Cambria Math" w:hAnsi="Cambria Math"/>
              </w:rPr>
            </m:ctrlPr>
          </m:sSubPr>
          <m:e>
            <m:r>
              <w:rPr>
                <w:rFonts w:ascii="Cambria Math" w:hAnsi="Cambria Math"/>
              </w:rPr>
              <m:t>N</m:t>
            </m:r>
          </m:e>
          <m:sub>
            <m:r>
              <w:rPr>
                <w:rFonts w:ascii="Cambria Math" w:hAnsi="Cambria Math"/>
              </w:rPr>
              <m:t>1</m:t>
            </m:r>
          </m:sub>
        </m:sSub>
      </m:oMath>
      <w:r>
        <w:t xml:space="preserve"> to </w:t>
      </w:r>
      <m:oMath>
        <m:sSub>
          <m:sSubPr>
            <m:ctrlPr>
              <w:rPr>
                <w:rFonts w:ascii="Cambria Math" w:hAnsi="Cambria Math"/>
              </w:rPr>
            </m:ctrlPr>
          </m:sSubPr>
          <m:e>
            <m:r>
              <w:rPr>
                <w:rFonts w:ascii="Cambria Math" w:hAnsi="Cambria Math"/>
              </w:rPr>
              <m:t>N</m:t>
            </m:r>
          </m:e>
          <m:sub>
            <m:r>
              <w:rPr>
                <w:rFonts w:ascii="Cambria Math" w:hAnsi="Cambria Math"/>
              </w:rPr>
              <m:t>m</m:t>
            </m:r>
          </m:sub>
        </m:sSub>
      </m:oMath>
      <w:r>
        <w:t xml:space="preserve"> for site </w:t>
      </w:r>
      <m:oMath>
        <m:r>
          <w:rPr>
            <w:rFonts w:ascii="Cambria Math" w:hAnsi="Cambria Math"/>
          </w:rPr>
          <m:t>i</m:t>
        </m:r>
      </m:oMath>
      <w:r>
        <w:t>.</w:t>
      </w:r>
    </w:p>
    <w:p w14:paraId="6A477FCF" w14:textId="77777777" w:rsidR="00610E93" w:rsidRDefault="002C086F">
      <w:pPr>
        <w:pStyle w:val="BodyText"/>
      </w:pPr>
      <w:r>
        <w:t>Since CF-</w:t>
      </w:r>
      <w:proofErr w:type="spellStart"/>
      <w:r>
        <w:t>base</w:t>
      </w:r>
      <w:proofErr w:type="spellEnd"/>
      <w:r>
        <w:t xml:space="preserve"> approach always estimates the treatment effects using the lowest treatment rate </w:t>
      </w:r>
      <m:oMath>
        <m:sSub>
          <m:sSubPr>
            <m:ctrlPr>
              <w:rPr>
                <w:rFonts w:ascii="Cambria Math" w:hAnsi="Cambria Math"/>
              </w:rPr>
            </m:ctrlPr>
          </m:sSubPr>
          <m:e>
            <m:r>
              <w:rPr>
                <w:rFonts w:ascii="Cambria Math" w:hAnsi="Cambria Math"/>
              </w:rPr>
              <m:t>N</m:t>
            </m:r>
          </m:e>
          <m:sub>
            <m:r>
              <w:rPr>
                <w:rFonts w:ascii="Cambria Math" w:hAnsi="Cambria Math"/>
              </w:rPr>
              <m:t>1</m:t>
            </m:r>
          </m:sub>
        </m:sSub>
      </m:oMath>
      <w:r>
        <w:t xml:space="preserve">, the predicted treatment effects already represent the change in yields from the yield at </w:t>
      </w:r>
      <m:oMath>
        <m:sSub>
          <m:sSubPr>
            <m:ctrlPr>
              <w:rPr>
                <w:rFonts w:ascii="Cambria Math" w:hAnsi="Cambria Math"/>
              </w:rPr>
            </m:ctrlPr>
          </m:sSubPr>
          <m:e>
            <m:r>
              <w:rPr>
                <w:rFonts w:ascii="Cambria Math" w:hAnsi="Cambria Math"/>
              </w:rPr>
              <m:t>N</m:t>
            </m:r>
          </m:e>
          <m:sub>
            <m:r>
              <w:rPr>
                <w:rFonts w:ascii="Cambria Math" w:hAnsi="Cambria Math"/>
              </w:rPr>
              <m:t>1</m:t>
            </m:r>
          </m:sub>
        </m:sSub>
      </m:oMath>
      <w:r>
        <w:t>:</w:t>
      </w:r>
    </w:p>
    <w:p w14:paraId="53FF24CE" w14:textId="77777777" w:rsidR="00610E93" w:rsidRDefault="002C086F">
      <w:pPr>
        <w:pStyle w:val="BodyText"/>
      </w:pPr>
      <m:oMathPara>
        <m:oMathParaPr>
          <m:jc m:val="center"/>
        </m:oMathParaPr>
        <m:oMath>
          <m:r>
            <w:rPr>
              <w:rFonts w:ascii="Cambria Math" w:hAnsi="Cambria Math"/>
            </w:rPr>
            <m:t>Δ</m:t>
          </m:r>
          <m:sSub>
            <m:sSubPr>
              <m:ctrlPr>
                <w:rPr>
                  <w:rFonts w:ascii="Cambria Math" w:hAnsi="Cambria Math"/>
                </w:rPr>
              </m:ctrlPr>
            </m:sSubPr>
            <m:e>
              <m:r>
                <w:rPr>
                  <w:rFonts w:ascii="Cambria Math" w:hAnsi="Cambria Math"/>
                </w:rPr>
                <m:t>Y</m:t>
              </m:r>
            </m:e>
            <m:sub>
              <m:sSub>
                <m:sSubPr>
                  <m:ctrlPr>
                    <w:rPr>
                      <w:rFonts w:ascii="Cambria Math" w:hAnsi="Cambria Math"/>
                    </w:rPr>
                  </m:ctrlPr>
                </m:sSubPr>
                <m:e>
                  <m:r>
                    <w:rPr>
                      <w:rFonts w:ascii="Cambria Math" w:hAnsi="Cambria Math"/>
                    </w:rPr>
                    <m:t>N</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m</m:t>
                  </m:r>
                </m:sub>
              </m:sSub>
            </m:sub>
          </m:sSub>
          <m:d>
            <m:dPr>
              <m:ctrlPr>
                <w:rPr>
                  <w:rFonts w:ascii="Cambria Math" w:hAnsi="Cambria Math"/>
                </w:rPr>
              </m:ctrlPr>
            </m:dPr>
            <m:e>
              <m:sSup>
                <m:sSupPr>
                  <m:ctrlPr>
                    <w:rPr>
                      <w:rFonts w:ascii="Cambria Math" w:hAnsi="Cambria Math"/>
                    </w:rPr>
                  </m:ctrlPr>
                </m:sSupPr>
                <m:e>
                  <m:r>
                    <m:rPr>
                      <m:sty m:val="b"/>
                    </m:rPr>
                    <w:rPr>
                      <w:rFonts w:ascii="Cambria Math" w:hAnsi="Cambria Math"/>
                    </w:rPr>
                    <m:t>Ω</m:t>
                  </m:r>
                </m:e>
                <m:sup>
                  <m:r>
                    <m:rPr>
                      <m:sty m:val="b"/>
                    </m:rPr>
                    <w:rPr>
                      <w:rFonts w:ascii="Cambria Math" w:hAnsi="Cambria Math"/>
                    </w:rPr>
                    <m:t>i</m:t>
                  </m:r>
                </m:sup>
              </m:sSup>
            </m:e>
          </m:d>
          <m:r>
            <m:rPr>
              <m:sty m:val="p"/>
            </m:rP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τ</m:t>
                  </m:r>
                </m:e>
              </m:acc>
            </m:e>
            <m:sub>
              <m:sSub>
                <m:sSubPr>
                  <m:ctrlPr>
                    <w:rPr>
                      <w:rFonts w:ascii="Cambria Math" w:hAnsi="Cambria Math"/>
                    </w:rPr>
                  </m:ctrlPr>
                </m:sSubPr>
                <m:e>
                  <m:r>
                    <w:rPr>
                      <w:rFonts w:ascii="Cambria Math" w:hAnsi="Cambria Math"/>
                    </w:rPr>
                    <m:t>N</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m</m:t>
                  </m:r>
                </m:sub>
              </m:sSub>
            </m:sub>
          </m:sSub>
          <m:d>
            <m:dPr>
              <m:ctrlPr>
                <w:rPr>
                  <w:rFonts w:ascii="Cambria Math" w:hAnsi="Cambria Math"/>
                </w:rPr>
              </m:ctrlPr>
            </m:dPr>
            <m:e>
              <m:sSup>
                <m:sSupPr>
                  <m:ctrlPr>
                    <w:rPr>
                      <w:rFonts w:ascii="Cambria Math" w:hAnsi="Cambria Math"/>
                    </w:rPr>
                  </m:ctrlPr>
                </m:sSupPr>
                <m:e>
                  <m:r>
                    <m:rPr>
                      <m:sty m:val="b"/>
                    </m:rPr>
                    <w:rPr>
                      <w:rFonts w:ascii="Cambria Math" w:hAnsi="Cambria Math"/>
                    </w:rPr>
                    <m:t>Ω</m:t>
                  </m:r>
                </m:e>
                <m:sup>
                  <m:r>
                    <m:rPr>
                      <m:sty m:val="b"/>
                    </m:rPr>
                    <w:rPr>
                      <w:rFonts w:ascii="Cambria Math" w:hAnsi="Cambria Math"/>
                    </w:rPr>
                    <m:t>i</m:t>
                  </m:r>
                </m:sup>
              </m:sSup>
            </m:e>
          </m:d>
        </m:oMath>
      </m:oMathPara>
    </w:p>
    <w:p w14:paraId="7E33CF4B" w14:textId="77777777" w:rsidR="00610E93" w:rsidRDefault="002C086F">
      <w:pPr>
        <w:pStyle w:val="FirstParagraph"/>
      </w:pPr>
      <w:r>
        <w:t>Once the treatment effects from the base were obtained, site-specific EONRs were identified by finding the N rate that leads to the highest profit. Yield levels were not predicted at any point in the CF-based approaches.</w:t>
      </w:r>
    </w:p>
    <w:p w14:paraId="24A475FF" w14:textId="77777777" w:rsidR="00610E93" w:rsidRDefault="002C086F">
      <w:pPr>
        <w:pStyle w:val="BodyText"/>
      </w:pPr>
      <w:r>
        <w:t xml:space="preserve">RF, BRF, and CF </w:t>
      </w:r>
      <w:del w:id="35" w:author="Taro Mieno" w:date="2021-11-08T11:49:00Z">
        <w:r w:rsidDel="001F2713">
          <w:delText xml:space="preserve">of </w:delText>
        </w:r>
      </w:del>
      <w:ins w:id="36" w:author="Taro Mieno" w:date="2021-11-08T11:49:00Z">
        <w:r w:rsidR="001F2713">
          <w:t xml:space="preserve">from the </w:t>
        </w:r>
      </w:ins>
      <w:proofErr w:type="spellStart"/>
      <w:r>
        <w:rPr>
          <w:rStyle w:val="VerbatimChar"/>
        </w:rPr>
        <w:t>grf</w:t>
      </w:r>
      <w:proofErr w:type="spellEnd"/>
      <w:r>
        <w:t xml:space="preserve"> package have several tunable hyperparameters (e.g., the minimum node size in each tree, the number of covariates used for node splitting, and parameters involving honest tree-building process), and the optimal values for these parameters are selected by cross-validation. In addition to these tuning parameters, we need to set the number of trees grown in a forest (i.e., </w:t>
      </w:r>
      <w:proofErr w:type="spellStart"/>
      <w:proofErr w:type="gramStart"/>
      <w:r>
        <w:rPr>
          <w:i/>
          <w:iCs/>
        </w:rPr>
        <w:t>num.trees</w:t>
      </w:r>
      <w:proofErr w:type="spellEnd"/>
      <w:proofErr w:type="gramEnd"/>
      <w:r>
        <w:t xml:space="preserve">). Individual tree in a forest is built with randomly subsampled observations, and therefore the prediction is different every time we build a forest even if we use the same dataset. To reduce the variance of predictions, in other words, to stabilize the prediction accuracy, we need to set a large number of </w:t>
      </w:r>
      <w:proofErr w:type="spellStart"/>
      <w:proofErr w:type="gramStart"/>
      <w:r>
        <w:rPr>
          <w:i/>
          <w:iCs/>
        </w:rPr>
        <w:t>num.trees</w:t>
      </w:r>
      <w:proofErr w:type="spellEnd"/>
      <w:proofErr w:type="gramEnd"/>
      <w:r>
        <w:t xml:space="preserve">. For this study, we set </w:t>
      </w:r>
      <w:proofErr w:type="spellStart"/>
      <w:proofErr w:type="gramStart"/>
      <w:r>
        <w:rPr>
          <w:i/>
          <w:iCs/>
        </w:rPr>
        <w:t>num.trees</w:t>
      </w:r>
      <w:proofErr w:type="spellEnd"/>
      <w:proofErr w:type="gramEnd"/>
      <w:r>
        <w:t xml:space="preserve"> to </w:t>
      </w:r>
      <m:oMath>
        <m:r>
          <w:rPr>
            <w:rFonts w:ascii="Cambria Math" w:hAnsi="Cambria Math"/>
          </w:rPr>
          <m:t>4000</m:t>
        </m:r>
      </m:oMath>
      <w:r>
        <w:t>.</w:t>
      </w:r>
    </w:p>
    <w:p w14:paraId="544F73F4" w14:textId="77777777" w:rsidR="00610E93" w:rsidRDefault="002C086F">
      <w:pPr>
        <w:pStyle w:val="Heading3"/>
      </w:pPr>
      <w:bookmarkStart w:id="37" w:name="model-evaluation"/>
      <w:bookmarkEnd w:id="34"/>
      <w:r>
        <w:t>Model Evaluation</w:t>
      </w:r>
    </w:p>
    <w:p w14:paraId="072039F3" w14:textId="77777777" w:rsidR="00610E93" w:rsidRDefault="002C086F">
      <w:pPr>
        <w:pStyle w:val="FirstParagraph"/>
      </w:pPr>
      <w:r>
        <w:t>The accuracy of EONR estimation is judged based RMSE (</w:t>
      </w:r>
      <m:oMath>
        <m:r>
          <w:rPr>
            <w:rFonts w:ascii="Cambria Math" w:hAnsi="Cambria Math"/>
          </w:rPr>
          <m:t>kg</m:t>
        </m:r>
        <m:r>
          <m:rPr>
            <m:sty m:val="p"/>
          </m:rPr>
          <w:rPr>
            <w:rFonts w:ascii="Cambria Math" w:hAnsi="Cambria Math"/>
          </w:rPr>
          <m:t>/</m:t>
        </m:r>
        <m:r>
          <w:rPr>
            <w:rFonts w:ascii="Cambria Math" w:hAnsi="Cambria Math"/>
          </w:rPr>
          <m:t>ha</m:t>
        </m:r>
      </m:oMath>
      <w:r>
        <w:t>)of EONR estimation against the true EONR at the subplot level. In addition, using the EONR estimates, we</w:t>
      </w:r>
      <w:ins w:id="38" w:author="Taro Mieno" w:date="2021-11-08T11:50:00Z">
        <w:r w:rsidR="001F2713">
          <w:t xml:space="preserve"> also</w:t>
        </w:r>
      </w:ins>
      <w:r>
        <w:t xml:space="preserve"> calculate profit loss (</w:t>
      </w:r>
      <m:oMath>
        <m:r>
          <m:rPr>
            <m:sty m:val="p"/>
          </m:rPr>
          <w:rPr>
            <w:rFonts w:ascii="Cambria Math" w:hAnsi="Cambria Math"/>
          </w:rPr>
          <m:t>$/</m:t>
        </m:r>
        <m:r>
          <w:rPr>
            <w:rFonts w:ascii="Cambria Math" w:hAnsi="Cambria Math"/>
          </w:rPr>
          <m:t>ha</m:t>
        </m:r>
      </m:oMath>
      <w:r>
        <w:t xml:space="preserve">) (i.e., </w:t>
      </w:r>
      <m:oMath>
        <m:sSub>
          <m:sSubPr>
            <m:ctrlPr>
              <w:rPr>
                <w:rFonts w:ascii="Cambria Math" w:hAnsi="Cambria Math"/>
              </w:rPr>
            </m:ctrlPr>
          </m:sSubPr>
          <m:e>
            <m:acc>
              <m:accPr>
                <m:ctrlPr>
                  <w:rPr>
                    <w:rFonts w:ascii="Cambria Math" w:hAnsi="Cambria Math"/>
                  </w:rPr>
                </m:ctrlPr>
              </m:accPr>
              <m:e>
                <m:r>
                  <w:rPr>
                    <w:rFonts w:ascii="Cambria Math" w:hAnsi="Cambria Math"/>
                  </w:rPr>
                  <m:t>π</m:t>
                </m:r>
              </m:e>
            </m:acc>
          </m:e>
          <m:sub>
            <m:r>
              <w:rPr>
                <w:rFonts w:ascii="Cambria Math" w:hAnsi="Cambria Math"/>
              </w:rPr>
              <m:t>loss</m:t>
            </m:r>
          </m:sub>
        </m:sSub>
      </m:oMath>
      <w:r>
        <w:t xml:space="preserve">) relative to </w:t>
      </w:r>
      <w:proofErr w:type="gramStart"/>
      <w:ins w:id="39" w:author="Taro Mieno" w:date="2021-11-08T11:49:00Z">
        <w:r w:rsidR="001F2713">
          <w:t>the  true</w:t>
        </w:r>
        <w:proofErr w:type="gramEnd"/>
        <w:r w:rsidR="001F2713">
          <w:t xml:space="preserve"> maximum</w:t>
        </w:r>
      </w:ins>
      <w:del w:id="40" w:author="Taro Mieno" w:date="2021-11-08T11:49:00Z">
        <w:r w:rsidDel="001F2713">
          <w:delText>maximized</w:delText>
        </w:r>
      </w:del>
      <w:r>
        <w:t xml:space="preserve"> profit at the subplot level. The maximized profit is the profit under the</w:t>
      </w:r>
      <w:ins w:id="41" w:author="Taro Mieno" w:date="2021-11-08T11:50:00Z">
        <w:r w:rsidR="001F2713">
          <w:t xml:space="preserve"> true</w:t>
        </w:r>
      </w:ins>
      <w:r>
        <w:t xml:space="preserve"> yield </w:t>
      </w:r>
      <w:del w:id="42" w:author="Taro Mieno" w:date="2021-11-08T11:50:00Z">
        <w:r w:rsidDel="001F2713">
          <w:delText>from MB functi</w:delText>
        </w:r>
      </w:del>
      <w:ins w:id="43" w:author="Taro Mieno" w:date="2021-11-08T11:50:00Z">
        <w:r w:rsidR="001F2713">
          <w:t>response functions evaluated</w:t>
        </w:r>
      </w:ins>
      <w:del w:id="44" w:author="Taro Mieno" w:date="2021-11-08T11:50:00Z">
        <w:r w:rsidDel="001F2713">
          <w:delText>on</w:delText>
        </w:r>
      </w:del>
      <w:r>
        <w:t xml:space="preserve"> at </w:t>
      </w:r>
      <m:oMath>
        <m:sSubSup>
          <m:sSubSupPr>
            <m:ctrlPr>
              <w:rPr>
                <w:rFonts w:ascii="Cambria Math" w:hAnsi="Cambria Math"/>
              </w:rPr>
            </m:ctrlPr>
          </m:sSubSupPr>
          <m:e>
            <m:r>
              <w:rPr>
                <w:rFonts w:ascii="Cambria Math" w:hAnsi="Cambria Math"/>
              </w:rPr>
              <m:t>N</m:t>
            </m:r>
          </m:e>
          <m:sub>
            <m:r>
              <w:rPr>
                <w:rFonts w:ascii="Cambria Math" w:hAnsi="Cambria Math"/>
              </w:rPr>
              <m:t>opt</m:t>
            </m:r>
          </m:sub>
          <m:sup>
            <m:r>
              <w:rPr>
                <w:rFonts w:ascii="Cambria Math" w:hAnsi="Cambria Math"/>
              </w:rPr>
              <m:t>i</m:t>
            </m:r>
          </m:sup>
        </m:sSubSup>
      </m:oMath>
      <w:r>
        <w:t>. For RF, BRF, and CNN, the accuracy of yield prediction was judged based on the RMSE (</w:t>
      </w:r>
      <m:oMath>
        <m:r>
          <w:rPr>
            <w:rFonts w:ascii="Cambria Math" w:hAnsi="Cambria Math"/>
          </w:rPr>
          <m:t>kg</m:t>
        </m:r>
        <m:r>
          <m:rPr>
            <m:sty m:val="p"/>
          </m:rPr>
          <w:rPr>
            <w:rFonts w:ascii="Cambria Math" w:hAnsi="Cambria Math"/>
          </w:rPr>
          <m:t>/</m:t>
        </m:r>
        <m:r>
          <w:rPr>
            <w:rFonts w:ascii="Cambria Math" w:hAnsi="Cambria Math"/>
          </w:rPr>
          <m:t>ha</m:t>
        </m:r>
      </m:oMath>
      <w:r>
        <w:t>) of the yield prediction against the true yields at the subplot level.</w:t>
      </w:r>
    </w:p>
    <w:p w14:paraId="7A5BDEBD" w14:textId="77777777" w:rsidR="00610E93" w:rsidRDefault="002C086F">
      <w:pPr>
        <w:pStyle w:val="Heading1"/>
      </w:pPr>
      <w:bookmarkStart w:id="45" w:name="results-and-discussions"/>
      <w:bookmarkEnd w:id="20"/>
      <w:bookmarkEnd w:id="32"/>
      <w:bookmarkEnd w:id="37"/>
      <w:r>
        <w:lastRenderedPageBreak/>
        <w:t>Results and Discussions</w:t>
      </w:r>
    </w:p>
    <w:p w14:paraId="317CF318" w14:textId="77777777" w:rsidR="00610E93" w:rsidRDefault="002C086F">
      <w:pPr>
        <w:pStyle w:val="Heading2"/>
      </w:pPr>
      <w:bookmarkStart w:id="46" w:name="eonr-estimation"/>
      <w:r>
        <w:t>EONR Estimation</w:t>
      </w:r>
    </w:p>
    <w:p w14:paraId="2186B211" w14:textId="77777777" w:rsidR="00610E93" w:rsidRDefault="002C086F">
      <w:pPr>
        <w:pStyle w:val="FirstParagraph"/>
      </w:pPr>
      <w:r>
        <w:t xml:space="preserve">Table 2 shows the mean RMSE of the EONR estimation and </w:t>
      </w:r>
      <m:oMath>
        <m:sSub>
          <m:sSubPr>
            <m:ctrlPr>
              <w:rPr>
                <w:rFonts w:ascii="Cambria Math" w:hAnsi="Cambria Math"/>
              </w:rPr>
            </m:ctrlPr>
          </m:sSubPr>
          <m:e>
            <m:acc>
              <m:accPr>
                <m:ctrlPr>
                  <w:rPr>
                    <w:rFonts w:ascii="Cambria Math" w:hAnsi="Cambria Math"/>
                  </w:rPr>
                </m:ctrlPr>
              </m:accPr>
              <m:e>
                <m:r>
                  <w:rPr>
                    <w:rFonts w:ascii="Cambria Math" w:hAnsi="Cambria Math"/>
                  </w:rPr>
                  <m:t>π</m:t>
                </m:r>
              </m:e>
            </m:acc>
          </m:e>
          <m:sub>
            <m:r>
              <w:rPr>
                <w:rFonts w:ascii="Cambria Math" w:hAnsi="Cambria Math"/>
              </w:rPr>
              <m:t>loss</m:t>
            </m:r>
          </m:sub>
        </m:sSub>
      </m:oMath>
      <w:r>
        <w:t xml:space="preserve"> over the </w:t>
      </w:r>
      <m:oMath>
        <m:r>
          <w:rPr>
            <w:rFonts w:ascii="Cambria Math" w:hAnsi="Cambria Math"/>
          </w:rPr>
          <m:t>1000</m:t>
        </m:r>
      </m:oMath>
      <w:r>
        <w:t xml:space="preserve"> simulations, and makes immediately clear that CF-base considerably outperformed the other ML methods and the attained profits based on CF-base’s EONR estimates were the closest to the maxi</w:t>
      </w:r>
      <w:proofErr w:type="spellStart"/>
      <w:r>
        <w:t>mized</w:t>
      </w:r>
      <w:proofErr w:type="spellEnd"/>
      <w:r>
        <w:t xml:space="preserve"> profits. BRF performed considerably better predicting EONR than did RF. Interestingly, CNN completely failed in its estimations of site-specific EONRs. This happened because the site-specific yield response functions identified by CNN were linear, and all with the same slope. Therefore, CNN failed to capture a declining marginal product of N. The constant marginal product caused the estimated EONR to take on either the lowest or highest N application rate. To examine whether this problem is only for the choice of specific CNN architecture, we also tested another CNN model, which was analogous to CNN-ST proposed by Barbosa et al. (2020). This architecture also estimated that yield and N rates were perfectly linearly related, and also estimated site-specific EONR poorly. Note that Barbosa et al. (2020) just compared models through the lens of yield prediction but did not derive EONR from any of the estimated models. According to our simulation, CNN may perform well in predicting yield in some cases, but it completely failed in predicting EONR well.</w:t>
      </w:r>
    </w:p>
    <w:p w14:paraId="476A018E" w14:textId="77777777" w:rsidR="00610E93" w:rsidRDefault="002C086F">
      <w:pPr>
        <w:pStyle w:val="BodyText"/>
      </w:pPr>
      <w:r>
        <w:t xml:space="preserve">Figure 8 and Figure 9 show the distributions of the one thousand RMSE of the EONR estimation and </w:t>
      </w:r>
      <m:oMath>
        <m:sSub>
          <m:sSubPr>
            <m:ctrlPr>
              <w:rPr>
                <w:rFonts w:ascii="Cambria Math" w:hAnsi="Cambria Math"/>
              </w:rPr>
            </m:ctrlPr>
          </m:sSubPr>
          <m:e>
            <m:acc>
              <m:accPr>
                <m:ctrlPr>
                  <w:rPr>
                    <w:rFonts w:ascii="Cambria Math" w:hAnsi="Cambria Math"/>
                  </w:rPr>
                </m:ctrlPr>
              </m:accPr>
              <m:e>
                <m:r>
                  <w:rPr>
                    <w:rFonts w:ascii="Cambria Math" w:hAnsi="Cambria Math"/>
                  </w:rPr>
                  <m:t>π</m:t>
                </m:r>
              </m:e>
            </m:acc>
          </m:e>
          <m:sub>
            <m:r>
              <w:rPr>
                <w:rFonts w:ascii="Cambria Math" w:hAnsi="Cambria Math"/>
              </w:rPr>
              <m:t>loss</m:t>
            </m:r>
          </m:sub>
        </m:sSub>
      </m:oMath>
      <w:r>
        <w:t xml:space="preserve"> by ML methods and modeling scenarios, respectively. The center of distribution mass of the CF-base’s RMSE values and </w:t>
      </w:r>
      <m:oMath>
        <m:sSub>
          <m:sSubPr>
            <m:ctrlPr>
              <w:rPr>
                <w:rFonts w:ascii="Cambria Math" w:hAnsi="Cambria Math"/>
              </w:rPr>
            </m:ctrlPr>
          </m:sSubPr>
          <m:e>
            <m:acc>
              <m:accPr>
                <m:ctrlPr>
                  <w:rPr>
                    <w:rFonts w:ascii="Cambria Math" w:hAnsi="Cambria Math"/>
                  </w:rPr>
                </m:ctrlPr>
              </m:accPr>
              <m:e>
                <m:r>
                  <w:rPr>
                    <w:rFonts w:ascii="Cambria Math" w:hAnsi="Cambria Math"/>
                  </w:rPr>
                  <m:t>π</m:t>
                </m:r>
              </m:e>
            </m:acc>
          </m:e>
          <m:sub>
            <m:r>
              <w:rPr>
                <w:rFonts w:ascii="Cambria Math" w:hAnsi="Cambria Math"/>
              </w:rPr>
              <m:t>loss</m:t>
            </m:r>
          </m:sub>
        </m:sSub>
      </m:oMath>
      <w:r>
        <w:t xml:space="preserve"> are to the left of the centers of the distribution masses of the other methods’ RMSE values, showing that CF-base more accurately and consistently estimated EONR across all the modeling scenarios. Interestingly, RF seems particular</w:t>
      </w:r>
      <w:proofErr w:type="spellStart"/>
      <w:r>
        <w:t>ly</w:t>
      </w:r>
      <w:proofErr w:type="spellEnd"/>
      <w:r>
        <w:t xml:space="preserve"> vulnerable to the inclusion of more variables, with RMSE (</w:t>
      </w:r>
      <m:oMath>
        <m:sSub>
          <m:sSubPr>
            <m:ctrlPr>
              <w:rPr>
                <w:rFonts w:ascii="Cambria Math" w:hAnsi="Cambria Math"/>
              </w:rPr>
            </m:ctrlPr>
          </m:sSubPr>
          <m:e>
            <m:acc>
              <m:accPr>
                <m:ctrlPr>
                  <w:rPr>
                    <w:rFonts w:ascii="Cambria Math" w:hAnsi="Cambria Math"/>
                  </w:rPr>
                </m:ctrlPr>
              </m:accPr>
              <m:e>
                <m:r>
                  <w:rPr>
                    <w:rFonts w:ascii="Cambria Math" w:hAnsi="Cambria Math"/>
                  </w:rPr>
                  <m:t>π</m:t>
                </m:r>
              </m:e>
            </m:acc>
          </m:e>
          <m:sub>
            <m:r>
              <w:rPr>
                <w:rFonts w:ascii="Cambria Math" w:hAnsi="Cambria Math"/>
              </w:rPr>
              <m:t>loss</m:t>
            </m:r>
          </m:sub>
        </m:sSub>
      </m:oMath>
      <w:r>
        <w:t>) decreasing from 45.3 (29.39) in the “aby” scenario to 50.6 (37.44) in the “aabbyytt” scenario. CF-base was more robust to the inclusion of additional variables. Overall, the simulations present CF-base is the clear winner in estimating EONR.</w:t>
      </w:r>
    </w:p>
    <w:p w14:paraId="48CA7416" w14:textId="77777777" w:rsidR="00610E93" w:rsidRDefault="002C086F">
      <w:pPr>
        <w:pStyle w:val="BodyText"/>
      </w:pPr>
      <w:r>
        <w:t>Figure 10 illustrates the underlying cause of CF-bases superior predictions of EONR. It plots the estimated treatment effects against true treatment effects by treatment type and ML model (RF, BRF, and CF-base) under “</w:t>
      </w:r>
      <w:proofErr w:type="spellStart"/>
      <w:r>
        <w:t>aabbyytt</w:t>
      </w:r>
      <w:proofErr w:type="spellEnd"/>
      <w:r>
        <w:t xml:space="preserve">” case in one of the </w:t>
      </w:r>
      <m:oMath>
        <m:r>
          <w:rPr>
            <w:rFonts w:ascii="Cambria Math" w:hAnsi="Cambria Math"/>
          </w:rPr>
          <m:t>1000</m:t>
        </m:r>
      </m:oMath>
      <w:r>
        <w:t xml:space="preserve"> simulations </w:t>
      </w:r>
      <w:proofErr w:type="gramStart"/>
      <w:r>
        <w:t>rounds</w:t>
      </w:r>
      <w:proofErr w:type="gramEnd"/>
      <w:r>
        <w:t xml:space="preserve"> to illustrate differences between the ML models. The figure shows that the estimated treatment effects did not exhibit significant bias, with the points clustered around the 1-to-1 l</w:t>
      </w:r>
      <w:proofErr w:type="spellStart"/>
      <w:r>
        <w:t>ine</w:t>
      </w:r>
      <w:proofErr w:type="spellEnd"/>
      <w:r>
        <w:t xml:space="preserve"> (red line in the figure). However, they differ substantially in the accuracy of treatment effect estimation. Points are clustered much more tightly about the 1-to-1 line much for CF-base than RF and BRF. That is, CF-base is much more efficient in estimating treatment effects compared to the RF and BRF that focus on yield prediction rather than treatment effect estimation.</w:t>
      </w:r>
    </w:p>
    <w:p w14:paraId="19D43F1E" w14:textId="77777777" w:rsidR="00610E93" w:rsidRDefault="002C086F">
      <w:pPr>
        <w:pStyle w:val="Heading2"/>
      </w:pPr>
      <w:bookmarkStart w:id="47" w:name="yield-prediction-and-eonr-estimation"/>
      <w:bookmarkEnd w:id="46"/>
      <w:r>
        <w:t>Yield Prediction and EONR Estimation</w:t>
      </w:r>
    </w:p>
    <w:p w14:paraId="7E86348A" w14:textId="77777777" w:rsidR="00610E93" w:rsidRDefault="002C086F">
      <w:pPr>
        <w:pStyle w:val="FirstParagraph"/>
      </w:pPr>
      <w:r>
        <w:t xml:space="preserve">For RF, BRF and CNN, Figure 11 plots the RMSE values of EONR estimation against the RMSE values of yield prediction, and the red line shows the regression line describing the relationship between them. For all the models the regression line was almost flat, showing </w:t>
      </w:r>
      <w:r>
        <w:lastRenderedPageBreak/>
        <w:t xml:space="preserve">little if any correlation between the two measures. In other words, the quality of a model’s yield predictions provides little if any information about the quality of its EONR predictions. </w:t>
      </w:r>
    </w:p>
    <w:p w14:paraId="7D9A9FBE" w14:textId="77777777" w:rsidR="00610E93" w:rsidRDefault="002C086F">
      <w:pPr>
        <w:pStyle w:val="BodyText"/>
      </w:pPr>
      <w:r>
        <w:t xml:space="preserve">Table 3 shows the mean RMSE of yield prediction over the </w:t>
      </w:r>
      <m:oMath>
        <m:r>
          <w:rPr>
            <w:rFonts w:ascii="Cambria Math" w:hAnsi="Cambria Math"/>
          </w:rPr>
          <m:t>1000</m:t>
        </m:r>
      </m:oMath>
      <w:r>
        <w:t xml:space="preserve"> simulations. Since CF-base do not predict yield, the table only reports the results from RF, BRF and CNN. Compared to the result of EONR estimation, RF performed as well as BRF in the simple modeling scenarios of “aby” and “</w:t>
      </w:r>
      <w:proofErr w:type="spellStart"/>
      <w:r>
        <w:t>abytt</w:t>
      </w:r>
      <w:proofErr w:type="spellEnd"/>
      <w:r>
        <w:t>.” This fact along with the poor performance of RF in predicting EONR show that strong predictive power of yield levels does not strong prediction of EONR. Further, RF shows vulnerability to the inclusion of many correlated variables, as is displayed for EONR prediction as well. While CNN performs worse than RF and BRF at “aby” and “</w:t>
      </w:r>
      <w:proofErr w:type="spellStart"/>
      <w:r>
        <w:t>abytt</w:t>
      </w:r>
      <w:proofErr w:type="spellEnd"/>
      <w:r>
        <w:t>,” it performs better than RF in more complicated modeling scenarios, showing robustness, at least in yield prediction, to inclusion of many correlated variables. Of course, while CNN performs better in yield level prediction than RF on average in “</w:t>
      </w:r>
      <w:proofErr w:type="spellStart"/>
      <w:r>
        <w:t>aabbyy</w:t>
      </w:r>
      <w:proofErr w:type="spellEnd"/>
      <w:r>
        <w:t>” and “</w:t>
      </w:r>
      <w:proofErr w:type="spellStart"/>
      <w:r>
        <w:t>aabbyytt</w:t>
      </w:r>
      <w:proofErr w:type="spellEnd"/>
      <w:r>
        <w:t>,” CNN performs worse than RF in predicting EONR, which further backs our claim that a good yield prediction capability does not imply good EONR prediction capability.</w:t>
      </w:r>
    </w:p>
    <w:p w14:paraId="2FEF47EA" w14:textId="77777777" w:rsidR="00610E93" w:rsidRDefault="002C086F">
      <w:pPr>
        <w:pStyle w:val="BodyText"/>
      </w:pPr>
      <w:r>
        <w:t xml:space="preserve">To examine the discrepancy between yield prediction performance and EONR estimation performance, for each modeling scenario we counted the number of simulation rounds in which a single ML method consistently showed the lowest values in both RMSE of yield prediction and </w:t>
      </w:r>
      <m:oMath>
        <m:sSub>
          <m:sSubPr>
            <m:ctrlPr>
              <w:rPr>
                <w:rFonts w:ascii="Cambria Math" w:hAnsi="Cambria Math"/>
              </w:rPr>
            </m:ctrlPr>
          </m:sSubPr>
          <m:e>
            <m:acc>
              <m:accPr>
                <m:ctrlPr>
                  <w:rPr>
                    <w:rFonts w:ascii="Cambria Math" w:hAnsi="Cambria Math"/>
                  </w:rPr>
                </m:ctrlPr>
              </m:accPr>
              <m:e>
                <m:r>
                  <w:rPr>
                    <w:rFonts w:ascii="Cambria Math" w:hAnsi="Cambria Math"/>
                  </w:rPr>
                  <m:t>π</m:t>
                </m:r>
              </m:e>
            </m:acc>
          </m:e>
          <m:sub>
            <m:r>
              <w:rPr>
                <w:rFonts w:ascii="Cambria Math" w:hAnsi="Cambria Math"/>
              </w:rPr>
              <m:t>loss</m:t>
            </m:r>
          </m:sub>
        </m:sSub>
      </m:oMath>
      <w:r>
        <w:t xml:space="preserve">. Table 4 shows the results. The numbers shown in parentheses indicate the total number of simulation rounds in which the corresponding ML method showed the lowest RMSE in yield prediction. For example, the table shows that, in the “aby” scenario, RF attained the lowest RMSE for yield prediction in 397 of </w:t>
      </w:r>
      <m:oMath>
        <m:r>
          <w:rPr>
            <w:rFonts w:ascii="Cambria Math" w:hAnsi="Cambria Math"/>
          </w:rPr>
          <m:t>1000</m:t>
        </m:r>
      </m:oMath>
      <w:r>
        <w:t xml:space="preserve"> iterations, and RF attained the highest lowest </w:t>
      </w:r>
      <m:oMath>
        <m:sSub>
          <m:sSubPr>
            <m:ctrlPr>
              <w:rPr>
                <w:rFonts w:ascii="Cambria Math" w:hAnsi="Cambria Math"/>
              </w:rPr>
            </m:ctrlPr>
          </m:sSubPr>
          <m:e>
            <m:acc>
              <m:accPr>
                <m:ctrlPr>
                  <w:rPr>
                    <w:rFonts w:ascii="Cambria Math" w:hAnsi="Cambria Math"/>
                  </w:rPr>
                </m:ctrlPr>
              </m:accPr>
              <m:e>
                <m:r>
                  <w:rPr>
                    <w:rFonts w:ascii="Cambria Math" w:hAnsi="Cambria Math"/>
                  </w:rPr>
                  <m:t>π</m:t>
                </m:r>
              </m:e>
            </m:acc>
          </m:e>
          <m:sub>
            <m:r>
              <w:rPr>
                <w:rFonts w:ascii="Cambria Math" w:hAnsi="Cambria Math"/>
              </w:rPr>
              <m:t>loss</m:t>
            </m:r>
          </m:sub>
        </m:sSub>
      </m:oMath>
      <w:r>
        <w:t xml:space="preserve"> in 6 of 397 iterations. That is, in 391 out of 397 rounds, the RF models with the highest yield prediction performances did not lead to accurate EONR estimates that result in highest profit. If the model with the high</w:t>
      </w:r>
      <w:proofErr w:type="spellStart"/>
      <w:r>
        <w:t>est</w:t>
      </w:r>
      <w:proofErr w:type="spellEnd"/>
      <w:r>
        <w:t xml:space="preserve"> yield predictive performance is likely to result in the highest EONR estimation performances as well, the two numbers should be close. We observed such results in BRF.  The “Total” column shows the total count of simulation rounds where a single model exhibited the lowest values for both RMSE of yield prediction and </w:t>
      </w:r>
      <m:oMath>
        <m:sSub>
          <m:sSubPr>
            <m:ctrlPr>
              <w:rPr>
                <w:rFonts w:ascii="Cambria Math" w:hAnsi="Cambria Math"/>
              </w:rPr>
            </m:ctrlPr>
          </m:sSubPr>
          <m:e>
            <m:acc>
              <m:accPr>
                <m:ctrlPr>
                  <w:rPr>
                    <w:rFonts w:ascii="Cambria Math" w:hAnsi="Cambria Math"/>
                  </w:rPr>
                </m:ctrlPr>
              </m:accPr>
              <m:e>
                <m:r>
                  <w:rPr>
                    <w:rFonts w:ascii="Cambria Math" w:hAnsi="Cambria Math"/>
                  </w:rPr>
                  <m:t>π</m:t>
                </m:r>
              </m:e>
            </m:acc>
          </m:e>
          <m:sub>
            <m:r>
              <w:rPr>
                <w:rFonts w:ascii="Cambria Math" w:hAnsi="Cambria Math"/>
              </w:rPr>
              <m:t>loss</m:t>
            </m:r>
          </m:sub>
        </m:sSub>
      </m:oMath>
      <w:r>
        <w:t xml:space="preserve">. Those numbers are almost less than </w:t>
      </w:r>
      <m:oMath>
        <m:r>
          <w:rPr>
            <w:rFonts w:ascii="Cambria Math" w:hAnsi="Cambria Math"/>
          </w:rPr>
          <m:t>500</m:t>
        </m:r>
      </m:oMath>
      <w:r>
        <w:t xml:space="preserve">, indicating that if you are to rely on the yield prediction accuracy to select your model, then there is about </w:t>
      </w:r>
      <m:oMath>
        <m:r>
          <w:rPr>
            <w:rFonts w:ascii="Cambria Math" w:hAnsi="Cambria Math"/>
          </w:rPr>
          <m:t>50</m:t>
        </m:r>
        <m:r>
          <m:rPr>
            <m:sty m:val="p"/>
          </m:rPr>
          <w:rPr>
            <w:rFonts w:ascii="Cambria Math" w:hAnsi="Cambria Math"/>
          </w:rPr>
          <m:t>%</m:t>
        </m:r>
      </m:oMath>
      <w:r>
        <w:t xml:space="preserve"> chance that you would be dismissing the model with the lowest </w:t>
      </w:r>
      <m:oMath>
        <m:sSub>
          <m:sSubPr>
            <m:ctrlPr>
              <w:rPr>
                <w:rFonts w:ascii="Cambria Math" w:hAnsi="Cambria Math"/>
              </w:rPr>
            </m:ctrlPr>
          </m:sSubPr>
          <m:e>
            <m:acc>
              <m:accPr>
                <m:ctrlPr>
                  <w:rPr>
                    <w:rFonts w:ascii="Cambria Math" w:hAnsi="Cambria Math"/>
                  </w:rPr>
                </m:ctrlPr>
              </m:accPr>
              <m:e>
                <m:r>
                  <w:rPr>
                    <w:rFonts w:ascii="Cambria Math" w:hAnsi="Cambria Math"/>
                  </w:rPr>
                  <m:t>π</m:t>
                </m:r>
              </m:e>
            </m:acc>
          </m:e>
          <m:sub>
            <m:r>
              <w:rPr>
                <w:rFonts w:ascii="Cambria Math" w:hAnsi="Cambria Math"/>
              </w:rPr>
              <m:t>loss</m:t>
            </m:r>
          </m:sub>
        </m:sSub>
      </m:oMath>
      <w:r>
        <w:t>.</w:t>
      </w:r>
    </w:p>
    <w:p w14:paraId="09A6BAA5" w14:textId="77777777" w:rsidR="00610E93" w:rsidRDefault="002C086F">
      <w:pPr>
        <w:pStyle w:val="BodyText"/>
      </w:pPr>
      <w:r>
        <w:t xml:space="preserve">Virtually all the previous studies have used have used yield prediction accuracy to rank </w:t>
      </w:r>
      <w:ins w:id="48" w:author="Taro Mieno" w:date="2021-11-08T11:50:00Z">
        <w:r w:rsidR="001F2713">
          <w:t xml:space="preserve">and select </w:t>
        </w:r>
      </w:ins>
      <w:r>
        <w:t>models. This is understandable, given that we never know the true causal impact of a treatment</w:t>
      </w:r>
      <w:ins w:id="49" w:author="Taro Mieno" w:date="2021-11-08T11:51:00Z">
        <w:r w:rsidR="001F2713">
          <w:t xml:space="preserve"> if real world data is used</w:t>
        </w:r>
      </w:ins>
      <w:r>
        <w:t>, making it impossible to conduct cross-validation on EONR. On the other hand, yield can be “ground-</w:t>
      </w:r>
      <w:proofErr w:type="spellStart"/>
      <w:r>
        <w:t>truthed</w:t>
      </w:r>
      <w:proofErr w:type="spellEnd"/>
      <w:r>
        <w:t>.” However, our simulation results clearly show that using model yield prediction accuracy as a model selection criteri</w:t>
      </w:r>
      <w:ins w:id="50" w:author="Taro Mieno" w:date="2021-11-08T11:51:00Z">
        <w:r w:rsidR="001F2713">
          <w:t>on</w:t>
        </w:r>
      </w:ins>
      <w:del w:id="51" w:author="Taro Mieno" w:date="2021-11-08T11:51:00Z">
        <w:r w:rsidDel="001F2713">
          <w:delText>a</w:delText>
        </w:r>
      </w:del>
      <w:r>
        <w:t xml:space="preserve"> is not well justified if the ultimate objective is accurate estimation of site-specific EONR.</w:t>
      </w:r>
    </w:p>
    <w:p w14:paraId="5C530F3A" w14:textId="77777777" w:rsidR="00610E93" w:rsidRDefault="002C086F">
      <w:pPr>
        <w:pStyle w:val="Heading1"/>
      </w:pPr>
      <w:bookmarkStart w:id="52" w:name="conclusion"/>
      <w:bookmarkEnd w:id="45"/>
      <w:bookmarkEnd w:id="47"/>
      <w:r>
        <w:t>Conclusion</w:t>
      </w:r>
    </w:p>
    <w:p w14:paraId="797C0241" w14:textId="77777777" w:rsidR="00610E93" w:rsidRDefault="002C086F">
      <w:pPr>
        <w:pStyle w:val="FirstParagraph"/>
      </w:pPr>
      <w:r>
        <w:t>ML methods are appealing tools that can potentially improve site-specific input rate management by capturing heterogeneous treatment effects introduced by complex non-</w:t>
      </w:r>
      <w:r>
        <w:lastRenderedPageBreak/>
        <w:t>linear and multidimensional interactions of soil and field characteristics. While many kinds of prediction-oriented ML methods have been used for this purpose, we used CF in this study. CF is a relatively new ML method, and it focuses on identifying heterogeneous causal effects of treatment, unlike prediction-oriented ML methods.</w:t>
      </w:r>
    </w:p>
    <w:p w14:paraId="256F5DD1" w14:textId="6519E52D" w:rsidR="00610E93" w:rsidRDefault="002C086F">
      <w:pPr>
        <w:pStyle w:val="BodyText"/>
      </w:pPr>
      <w:r>
        <w:t xml:space="preserve">We examined the use of CF-base for site-specific input management recommendations. Using Monte Carlo simulations under various modeling scenarios, we compared the CF estimations of site-specific EONR to those of the prediction-oriented ML methods RF, BRF, and CNN. </w:t>
      </w:r>
      <w:proofErr w:type="spellStart"/>
      <w:r>
        <w:t>CF_base</w:t>
      </w:r>
      <w:proofErr w:type="spellEnd"/>
      <w:r>
        <w:t xml:space="preserve"> consistently outperformed the other methods across all the modeling scenarios</w:t>
      </w:r>
      <w:ins w:id="53" w:author="Taro Mieno" w:date="2021-11-08T11:52:00Z">
        <w:r w:rsidR="00122C63">
          <w:t xml:space="preserve"> in</w:t>
        </w:r>
      </w:ins>
      <w:ins w:id="54" w:author="Taro Mieno" w:date="2021-11-08T11:53:00Z">
        <w:r w:rsidR="00122C63">
          <w:t xml:space="preserve"> terms of EOIR prediction and also profitability</w:t>
        </w:r>
      </w:ins>
      <w:r>
        <w:t xml:space="preserve">.  We also showed that the model’s yield prediction accuracy was uncorrelated with its EONR prediction accuracy, and so yield prediction accuracy should not be used as a </w:t>
      </w:r>
      <w:proofErr w:type="gramStart"/>
      <w:r>
        <w:t>model selection criteria</w:t>
      </w:r>
      <w:proofErr w:type="gramEnd"/>
      <w:ins w:id="55" w:author="Taro Mieno" w:date="2021-11-08T11:53:00Z">
        <w:r w:rsidR="00867237">
          <w:t xml:space="preserve"> if the ultimate goal of the experiment is to identify EOIR map</w:t>
        </w:r>
      </w:ins>
      <w:r>
        <w:t>.</w:t>
      </w:r>
    </w:p>
    <w:p w14:paraId="3C6EEB79" w14:textId="77777777" w:rsidR="00610E93" w:rsidRDefault="002C086F">
      <w:pPr>
        <w:pStyle w:val="BodyText"/>
      </w:pPr>
      <w:r>
        <w:t>Despite the relatively simple nature of the simulations, results reported provide intriguing evidence of potential advantages of CF over other ML methods when the purpose of the research is to increase the economic efficiency of input management. Of course, the reported research did not model all situations, and further research is needed. First, a drawback of the CF method is that because it does not estimate a continuous yield response function, it can only compare the economic outcomes of a limited set of experimental N rates included in the field trial that provides the data. This raises important questions about trial design. How many distinct experimental input application rates should be included? All the trial designs examined here were based on five N rates. Having examined models with additional rates would have increased the number of possible N rates from which the EONR were selected, but reduced treatment pair replications and so the estimation accuracy.</w:t>
      </w:r>
    </w:p>
    <w:p w14:paraId="064C64EA" w14:textId="77777777" w:rsidR="00610E93" w:rsidRDefault="002C086F">
      <w:pPr>
        <w:pStyle w:val="BodyText"/>
      </w:pPr>
      <w:r>
        <w:t>Second, the size of the field used in the OFPE can affect the relative performances of the competing methods. CF requires honest sampling for its unbiasedness property. Honest sampling comes at the cost of losing prediction accuracy of treatment effects because fewer samples are used to estimate treatment effects within leaves (</w:t>
      </w:r>
      <w:proofErr w:type="spellStart"/>
      <w:r>
        <w:t>Athey</w:t>
      </w:r>
      <w:proofErr w:type="spellEnd"/>
      <w:r>
        <w:t xml:space="preserve"> and </w:t>
      </w:r>
      <w:proofErr w:type="spellStart"/>
      <w:r>
        <w:t>Imbens</w:t>
      </w:r>
      <w:proofErr w:type="spellEnd"/>
      <w:r>
        <w:t>, 2016). Therefore, if the ML analyses are conducted with OFPE data from a small field, CF may not outperform other ML methods</w:t>
      </w:r>
    </w:p>
    <w:p w14:paraId="3BC82453" w14:textId="77777777" w:rsidR="00610E93" w:rsidRDefault="002C086F">
      <w:pPr>
        <w:pStyle w:val="BodyText"/>
      </w:pPr>
      <w:r>
        <w:t xml:space="preserve">Third, another interesting subject future research is the potential of combining the ML methods with post-estimation spatial smoothing of the estimated EONR. It is a </w:t>
      </w:r>
      <w:proofErr w:type="spellStart"/>
      <w:proofErr w:type="gramStart"/>
      <w:r>
        <w:t>well known</w:t>
      </w:r>
      <w:proofErr w:type="spellEnd"/>
      <w:proofErr w:type="gramEnd"/>
      <w:r>
        <w:t xml:space="preserve"> fact that soil/field characteristics are spatially correlated (F. </w:t>
      </w:r>
      <w:proofErr w:type="spellStart"/>
      <w:r>
        <w:t>Dormann</w:t>
      </w:r>
      <w:proofErr w:type="spellEnd"/>
      <w:r>
        <w:t xml:space="preserve"> et al., 2007; </w:t>
      </w:r>
      <w:proofErr w:type="spellStart"/>
      <w:r>
        <w:t>Goovaerts</w:t>
      </w:r>
      <w:proofErr w:type="spellEnd"/>
      <w:r>
        <w:t>, 1999); this spatial correlation is likely to cause spatial correlation in EONRs, which would suggest that post-estimation spatial smoothing of EONRs may further improve the accuracy of EONR estimation.</w:t>
      </w:r>
    </w:p>
    <w:p w14:paraId="08264A4A" w14:textId="77777777" w:rsidR="00610E93" w:rsidRDefault="002C086F">
      <w:pPr>
        <w:pStyle w:val="BodyText"/>
      </w:pPr>
      <w:r>
        <w:t xml:space="preserve">Finally, a natural and fruitful extension of the reported research would be to test CF and other ML methods in a dynamic setting where multiple years of experiments are conducted, allowing weather events into the analysis as explanatory variables. Crop simulation models (e.g., APSIM, DSSAT, etc.) could be used in place of the </w:t>
      </w:r>
      <w:proofErr w:type="spellStart"/>
      <w:r>
        <w:t>Mitscherlich-Baule</w:t>
      </w:r>
      <w:proofErr w:type="spellEnd"/>
      <w:r>
        <w:t xml:space="preserve"> production function used here to model the underlying yield response function, which could generate more realistic data, using actual soil/field characteristics and </w:t>
      </w:r>
      <w:r>
        <w:lastRenderedPageBreak/>
        <w:t>weather instead of abstract parameters in the analysis, and so better include the dynamic nature of cropping systems in the study of N management (</w:t>
      </w:r>
      <w:proofErr w:type="spellStart"/>
      <w:r>
        <w:t>Archontoulis</w:t>
      </w:r>
      <w:proofErr w:type="spellEnd"/>
      <w:r>
        <w:t xml:space="preserve"> et al., 2020; </w:t>
      </w:r>
      <w:proofErr w:type="spellStart"/>
      <w:r>
        <w:t>Puntel</w:t>
      </w:r>
      <w:proofErr w:type="spellEnd"/>
      <w:r>
        <w:t xml:space="preserve"> et al., 2018, 2016).</w:t>
      </w:r>
    </w:p>
    <w:p w14:paraId="3FFCACF5" w14:textId="77777777" w:rsidR="00610E93" w:rsidRDefault="002C086F">
      <w:pPr>
        <w:pStyle w:val="Heading1"/>
      </w:pPr>
      <w:bookmarkStart w:id="56" w:name="acknowledgements"/>
      <w:bookmarkEnd w:id="52"/>
      <w:r>
        <w:t>Acknowledgements</w:t>
      </w:r>
    </w:p>
    <w:p w14:paraId="5B84160F" w14:textId="77777777" w:rsidR="00610E93" w:rsidRDefault="002C086F">
      <w:pPr>
        <w:pStyle w:val="FirstParagraph"/>
      </w:pPr>
      <w:r>
        <w:t>This research was supported by a USDA-NIFA-AFRI Food Security Program Coordinated Agricultural Project, titled “Using Precision Technology in On-farm Field Trials to Enable Data-Intensive Fertilizer Management,” (Accession Number 2016-68004-24769), and also by the a USDA-NRCS Conservation Innovation Grant from the On-farm Trials Program, titled “Improving the Economic and Ecological Sustainability of US Crop Production through On-Farm Precision Experimentation” (Award Number NR213A7500013G021).</w:t>
      </w:r>
    </w:p>
    <w:p w14:paraId="754F1C3B" w14:textId="77777777" w:rsidR="00610E93" w:rsidRDefault="002C086F">
      <w:r>
        <w:br w:type="page"/>
      </w:r>
    </w:p>
    <w:p w14:paraId="76FAFB04" w14:textId="77777777" w:rsidR="00610E93" w:rsidRDefault="002C086F">
      <w:pPr>
        <w:pStyle w:val="Heading1"/>
      </w:pPr>
      <w:bookmarkStart w:id="57" w:name="tables"/>
      <w:bookmarkEnd w:id="56"/>
      <w:r>
        <w:lastRenderedPageBreak/>
        <w:t>Tables</w:t>
      </w:r>
    </w:p>
    <w:p w14:paraId="157CC4C3" w14:textId="77777777" w:rsidR="00610E93" w:rsidRDefault="00610E93">
      <w:pPr>
        <w:pStyle w:val="FirstParagraph"/>
      </w:pPr>
    </w:p>
    <w:p w14:paraId="6E952D80" w14:textId="77777777" w:rsidR="00610E93" w:rsidRDefault="002C086F">
      <w:pPr>
        <w:pStyle w:val="BodyText"/>
      </w:pPr>
      <w:r>
        <w:t xml:space="preserve">Table 1: </w:t>
      </w:r>
      <w:bookmarkStart w:id="58" w:name="tab:variogram-parameters"/>
      <w:r>
        <w:t>The Parameters for the Variogram Modeling</w:t>
      </w:r>
      <w:bookmarkEnd w:id="58"/>
    </w:p>
    <w:tbl>
      <w:tblPr>
        <w:tblStyle w:val="Table"/>
        <w:tblW w:w="0" w:type="auto"/>
        <w:jc w:val="center"/>
        <w:tblLayout w:type="fixed"/>
        <w:tblLook w:val="0420" w:firstRow="1" w:lastRow="0" w:firstColumn="0" w:lastColumn="0" w:noHBand="0" w:noVBand="1"/>
      </w:tblPr>
      <w:tblGrid>
        <w:gridCol w:w="1548"/>
        <w:gridCol w:w="1059"/>
        <w:gridCol w:w="1162"/>
        <w:gridCol w:w="1120"/>
        <w:gridCol w:w="1198"/>
      </w:tblGrid>
      <w:tr w:rsidR="00610E93" w14:paraId="278C1A48" w14:textId="77777777" w:rsidTr="00610E93">
        <w:trPr>
          <w:cnfStyle w:val="100000000000" w:firstRow="1" w:lastRow="0" w:firstColumn="0" w:lastColumn="0" w:oddVBand="0" w:evenVBand="0" w:oddHBand="0" w:evenHBand="0" w:firstRowFirstColumn="0" w:firstRowLastColumn="0" w:lastRowFirstColumn="0" w:lastRowLastColumn="0"/>
          <w:cantSplit/>
          <w:tblHeader/>
          <w:jc w:val="center"/>
        </w:trPr>
        <w:tc>
          <w:tcPr>
            <w:tcW w:w="1548"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6BFF7E55" w14:textId="77777777" w:rsidR="00610E93" w:rsidRDefault="002C086F">
            <w:pPr>
              <w:spacing w:before="100" w:after="100"/>
              <w:ind w:left="100" w:right="100"/>
            </w:pPr>
            <w:r>
              <w:rPr>
                <w:rFonts w:ascii="Helvetica" w:eastAsia="Helvetica" w:hAnsi="Helvetica" w:cs="Helvetica"/>
                <w:color w:val="000000"/>
                <w:sz w:val="22"/>
                <w:szCs w:val="22"/>
              </w:rPr>
              <w:t>Parameters</w:t>
            </w:r>
          </w:p>
        </w:tc>
        <w:tc>
          <w:tcPr>
            <w:tcW w:w="1059"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439E8661" w14:textId="77777777" w:rsidR="00610E93" w:rsidRDefault="002C086F">
            <w:pPr>
              <w:spacing w:before="100" w:after="100"/>
              <w:ind w:left="100" w:right="100"/>
              <w:jc w:val="center"/>
            </w:pPr>
            <w:r>
              <w:rPr>
                <w:rFonts w:ascii="Helvetica" w:eastAsia="Helvetica" w:hAnsi="Helvetica" w:cs="Helvetica"/>
                <w:color w:val="000000"/>
                <w:sz w:val="22"/>
                <w:szCs w:val="22"/>
              </w:rPr>
              <w:t>Range</w:t>
            </w:r>
          </w:p>
        </w:tc>
        <w:tc>
          <w:tcPr>
            <w:tcW w:w="1162"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339608B0" w14:textId="77777777" w:rsidR="00610E93" w:rsidRDefault="002C086F">
            <w:pPr>
              <w:spacing w:before="100" w:after="100"/>
              <w:ind w:left="100" w:right="100"/>
              <w:jc w:val="center"/>
            </w:pPr>
            <w:r>
              <w:rPr>
                <w:rFonts w:ascii="Helvetica" w:eastAsia="Helvetica" w:hAnsi="Helvetica" w:cs="Helvetica"/>
                <w:color w:val="000000"/>
                <w:sz w:val="22"/>
                <w:szCs w:val="22"/>
              </w:rPr>
              <w:t>Mean</w:t>
            </w:r>
          </w:p>
        </w:tc>
        <w:tc>
          <w:tcPr>
            <w:tcW w:w="1120"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1DD80C6D" w14:textId="77777777" w:rsidR="00610E93" w:rsidRDefault="002C086F">
            <w:pPr>
              <w:spacing w:before="100" w:after="100"/>
              <w:ind w:left="100" w:right="100"/>
              <w:jc w:val="center"/>
            </w:pPr>
            <w:r>
              <w:rPr>
                <w:rFonts w:ascii="Helvetica" w:eastAsia="Helvetica" w:hAnsi="Helvetica" w:cs="Helvetica"/>
                <w:color w:val="000000"/>
                <w:sz w:val="22"/>
                <w:szCs w:val="22"/>
              </w:rPr>
              <w:t>Nugget</w:t>
            </w:r>
          </w:p>
        </w:tc>
        <w:tc>
          <w:tcPr>
            <w:tcW w:w="1198"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046165D4" w14:textId="77777777" w:rsidR="00610E93" w:rsidRDefault="002C086F">
            <w:pPr>
              <w:spacing w:before="100" w:after="100"/>
              <w:ind w:left="100" w:right="100"/>
              <w:jc w:val="center"/>
            </w:pPr>
            <w:r>
              <w:rPr>
                <w:rFonts w:ascii="Helvetica" w:eastAsia="Helvetica" w:hAnsi="Helvetica" w:cs="Helvetica"/>
                <w:color w:val="000000"/>
                <w:sz w:val="22"/>
                <w:szCs w:val="22"/>
              </w:rPr>
              <w:t>Sill</w:t>
            </w:r>
          </w:p>
        </w:tc>
      </w:tr>
      <w:tr w:rsidR="00610E93" w14:paraId="473B1632" w14:textId="77777777" w:rsidTr="00610E93">
        <w:trPr>
          <w:cantSplit/>
          <w:jc w:val="center"/>
        </w:trPr>
        <w:tc>
          <w:tcPr>
            <w:tcW w:w="1548" w:type="dxa"/>
            <w:shd w:val="clear" w:color="auto" w:fill="FFFFFF"/>
            <w:tcMar>
              <w:top w:w="0" w:type="dxa"/>
              <w:left w:w="0" w:type="dxa"/>
              <w:bottom w:w="0" w:type="dxa"/>
              <w:right w:w="0" w:type="dxa"/>
            </w:tcMar>
            <w:vAlign w:val="center"/>
          </w:tcPr>
          <w:p w14:paraId="44D912B3" w14:textId="77777777" w:rsidR="00610E93" w:rsidRDefault="002C086F">
            <w:pPr>
              <w:spacing w:before="100" w:after="100"/>
              <w:ind w:left="100" w:right="100"/>
            </w:pPr>
            <w:proofErr w:type="spellStart"/>
            <w:proofErr w:type="gramStart"/>
            <w:r>
              <w:rPr>
                <w:rFonts w:ascii="Helvetica" w:eastAsia="Helvetica" w:hAnsi="Helvetica" w:cs="Helvetica"/>
                <w:color w:val="000000"/>
                <w:sz w:val="22"/>
                <w:szCs w:val="22"/>
              </w:rPr>
              <w:t>ymax</w:t>
            </w:r>
            <w:r>
              <w:rPr>
                <w:rFonts w:ascii="Helvetica" w:eastAsia="Helvetica" w:hAnsi="Helvetica" w:cs="Helvetica"/>
                <w:color w:val="000000"/>
                <w:sz w:val="22"/>
                <w:szCs w:val="22"/>
                <w:vertAlign w:val="superscript"/>
              </w:rPr>
              <w:t>i,j</w:t>
            </w:r>
            <w:proofErr w:type="spellEnd"/>
            <w:proofErr w:type="gramEnd"/>
          </w:p>
        </w:tc>
        <w:tc>
          <w:tcPr>
            <w:tcW w:w="1059" w:type="dxa"/>
            <w:shd w:val="clear" w:color="auto" w:fill="FFFFFF"/>
            <w:tcMar>
              <w:top w:w="0" w:type="dxa"/>
              <w:left w:w="0" w:type="dxa"/>
              <w:bottom w:w="0" w:type="dxa"/>
              <w:right w:w="0" w:type="dxa"/>
            </w:tcMar>
            <w:vAlign w:val="center"/>
          </w:tcPr>
          <w:p w14:paraId="56AF2EFF" w14:textId="77777777" w:rsidR="00610E93" w:rsidRDefault="002C086F">
            <w:pPr>
              <w:spacing w:before="100" w:after="100"/>
              <w:ind w:left="100" w:right="100"/>
              <w:jc w:val="center"/>
            </w:pPr>
            <w:r>
              <w:rPr>
                <w:rFonts w:ascii="Helvetica" w:eastAsia="Helvetica" w:hAnsi="Helvetica" w:cs="Helvetica"/>
                <w:color w:val="000000"/>
                <w:sz w:val="22"/>
                <w:szCs w:val="22"/>
              </w:rPr>
              <w:t>400</w:t>
            </w:r>
          </w:p>
        </w:tc>
        <w:tc>
          <w:tcPr>
            <w:tcW w:w="1162" w:type="dxa"/>
            <w:shd w:val="clear" w:color="auto" w:fill="FFFFFF"/>
            <w:tcMar>
              <w:top w:w="0" w:type="dxa"/>
              <w:left w:w="0" w:type="dxa"/>
              <w:bottom w:w="0" w:type="dxa"/>
              <w:right w:w="0" w:type="dxa"/>
            </w:tcMar>
            <w:vAlign w:val="center"/>
          </w:tcPr>
          <w:p w14:paraId="19AAE1E7" w14:textId="77777777" w:rsidR="00610E93" w:rsidRDefault="002C086F">
            <w:pPr>
              <w:spacing w:before="100" w:after="100"/>
              <w:ind w:left="100" w:right="100"/>
              <w:jc w:val="center"/>
            </w:pPr>
            <w:r>
              <w:rPr>
                <w:rFonts w:ascii="Helvetica" w:eastAsia="Helvetica" w:hAnsi="Helvetica" w:cs="Helvetica"/>
                <w:color w:val="000000"/>
                <w:sz w:val="22"/>
                <w:szCs w:val="22"/>
              </w:rPr>
              <w:t>1.2⨯10</w:t>
            </w:r>
            <w:r>
              <w:rPr>
                <w:rFonts w:ascii="Helvetica" w:eastAsia="Helvetica" w:hAnsi="Helvetica" w:cs="Helvetica"/>
                <w:color w:val="000000"/>
                <w:sz w:val="22"/>
                <w:szCs w:val="22"/>
                <w:vertAlign w:val="superscript"/>
              </w:rPr>
              <w:t>4</w:t>
            </w:r>
          </w:p>
        </w:tc>
        <w:tc>
          <w:tcPr>
            <w:tcW w:w="1120" w:type="dxa"/>
            <w:shd w:val="clear" w:color="auto" w:fill="FFFFFF"/>
            <w:tcMar>
              <w:top w:w="0" w:type="dxa"/>
              <w:left w:w="0" w:type="dxa"/>
              <w:bottom w:w="0" w:type="dxa"/>
              <w:right w:w="0" w:type="dxa"/>
            </w:tcMar>
            <w:vAlign w:val="center"/>
          </w:tcPr>
          <w:p w14:paraId="4BA918A9" w14:textId="77777777" w:rsidR="00610E93" w:rsidRDefault="002C086F">
            <w:pPr>
              <w:spacing w:before="100" w:after="100"/>
              <w:ind w:left="100" w:right="100"/>
              <w:jc w:val="center"/>
            </w:pPr>
            <w:r>
              <w:rPr>
                <w:rFonts w:ascii="Helvetica" w:eastAsia="Helvetica" w:hAnsi="Helvetica" w:cs="Helvetica"/>
                <w:color w:val="000000"/>
                <w:sz w:val="22"/>
                <w:szCs w:val="22"/>
              </w:rPr>
              <w:t>0</w:t>
            </w:r>
          </w:p>
        </w:tc>
        <w:tc>
          <w:tcPr>
            <w:tcW w:w="1198" w:type="dxa"/>
            <w:shd w:val="clear" w:color="auto" w:fill="FFFFFF"/>
            <w:tcMar>
              <w:top w:w="0" w:type="dxa"/>
              <w:left w:w="0" w:type="dxa"/>
              <w:bottom w:w="0" w:type="dxa"/>
              <w:right w:w="0" w:type="dxa"/>
            </w:tcMar>
            <w:vAlign w:val="center"/>
          </w:tcPr>
          <w:p w14:paraId="3123D8A6" w14:textId="77777777" w:rsidR="00610E93" w:rsidRDefault="002C086F">
            <w:pPr>
              <w:spacing w:before="100" w:after="100"/>
              <w:ind w:left="100" w:right="100"/>
              <w:jc w:val="center"/>
            </w:pPr>
            <w:r>
              <w:rPr>
                <w:rFonts w:ascii="Helvetica" w:eastAsia="Helvetica" w:hAnsi="Helvetica" w:cs="Helvetica"/>
                <w:color w:val="000000"/>
                <w:sz w:val="22"/>
                <w:szCs w:val="22"/>
              </w:rPr>
              <w:t>2.0⨯10</w:t>
            </w:r>
            <w:r>
              <w:rPr>
                <w:rFonts w:ascii="Helvetica" w:eastAsia="Helvetica" w:hAnsi="Helvetica" w:cs="Helvetica"/>
                <w:color w:val="000000"/>
                <w:sz w:val="22"/>
                <w:szCs w:val="22"/>
                <w:vertAlign w:val="superscript"/>
              </w:rPr>
              <w:t>6</w:t>
            </w:r>
          </w:p>
        </w:tc>
      </w:tr>
      <w:tr w:rsidR="00610E93" w14:paraId="5B9C6E23" w14:textId="77777777" w:rsidTr="00610E93">
        <w:trPr>
          <w:cantSplit/>
          <w:jc w:val="center"/>
        </w:trPr>
        <w:tc>
          <w:tcPr>
            <w:tcW w:w="1548" w:type="dxa"/>
            <w:shd w:val="clear" w:color="auto" w:fill="FFFFFF"/>
            <w:tcMar>
              <w:top w:w="0" w:type="dxa"/>
              <w:left w:w="0" w:type="dxa"/>
              <w:bottom w:w="0" w:type="dxa"/>
              <w:right w:w="0" w:type="dxa"/>
            </w:tcMar>
            <w:vAlign w:val="center"/>
          </w:tcPr>
          <w:p w14:paraId="40CF575A" w14:textId="77777777" w:rsidR="00610E93" w:rsidRDefault="002C086F">
            <w:pPr>
              <w:spacing w:before="100" w:after="100"/>
              <w:ind w:left="100" w:right="100"/>
            </w:pPr>
            <w:r>
              <w:rPr>
                <w:rFonts w:ascii="Helvetica" w:eastAsia="Helvetica" w:hAnsi="Helvetica" w:cs="Helvetica"/>
                <w:color w:val="000000"/>
                <w:sz w:val="22"/>
                <w:szCs w:val="22"/>
              </w:rPr>
              <w:t>α</w:t>
            </w:r>
            <w:proofErr w:type="spellStart"/>
            <w:proofErr w:type="gramStart"/>
            <w:r>
              <w:rPr>
                <w:rFonts w:ascii="Helvetica" w:eastAsia="Helvetica" w:hAnsi="Helvetica" w:cs="Helvetica"/>
                <w:color w:val="000000"/>
                <w:sz w:val="22"/>
                <w:szCs w:val="22"/>
                <w:vertAlign w:val="superscript"/>
              </w:rPr>
              <w:t>i,j</w:t>
            </w:r>
            <w:proofErr w:type="spellEnd"/>
            <w:proofErr w:type="gramEnd"/>
          </w:p>
        </w:tc>
        <w:tc>
          <w:tcPr>
            <w:tcW w:w="1059" w:type="dxa"/>
            <w:shd w:val="clear" w:color="auto" w:fill="FFFFFF"/>
            <w:tcMar>
              <w:top w:w="0" w:type="dxa"/>
              <w:left w:w="0" w:type="dxa"/>
              <w:bottom w:w="0" w:type="dxa"/>
              <w:right w:w="0" w:type="dxa"/>
            </w:tcMar>
            <w:vAlign w:val="center"/>
          </w:tcPr>
          <w:p w14:paraId="6D56F3B4" w14:textId="77777777" w:rsidR="00610E93" w:rsidRDefault="002C086F">
            <w:pPr>
              <w:spacing w:before="100" w:after="100"/>
              <w:ind w:left="100" w:right="100"/>
              <w:jc w:val="center"/>
            </w:pPr>
            <w:r>
              <w:rPr>
                <w:rFonts w:ascii="Helvetica" w:eastAsia="Helvetica" w:hAnsi="Helvetica" w:cs="Helvetica"/>
                <w:color w:val="000000"/>
                <w:sz w:val="22"/>
                <w:szCs w:val="22"/>
              </w:rPr>
              <w:t>400</w:t>
            </w:r>
          </w:p>
        </w:tc>
        <w:tc>
          <w:tcPr>
            <w:tcW w:w="1162" w:type="dxa"/>
            <w:shd w:val="clear" w:color="auto" w:fill="FFFFFF"/>
            <w:tcMar>
              <w:top w:w="0" w:type="dxa"/>
              <w:left w:w="0" w:type="dxa"/>
              <w:bottom w:w="0" w:type="dxa"/>
              <w:right w:w="0" w:type="dxa"/>
            </w:tcMar>
            <w:vAlign w:val="center"/>
          </w:tcPr>
          <w:p w14:paraId="3BD042B1" w14:textId="77777777" w:rsidR="00610E93" w:rsidRDefault="002C086F">
            <w:pPr>
              <w:spacing w:before="100" w:after="100"/>
              <w:ind w:left="100" w:right="100"/>
              <w:jc w:val="center"/>
            </w:pPr>
            <w:r>
              <w:rPr>
                <w:rFonts w:ascii="Helvetica" w:eastAsia="Helvetica" w:hAnsi="Helvetica" w:cs="Helvetica"/>
                <w:color w:val="000000"/>
                <w:sz w:val="22"/>
                <w:szCs w:val="22"/>
              </w:rPr>
              <w:t>-0.5</w:t>
            </w:r>
          </w:p>
        </w:tc>
        <w:tc>
          <w:tcPr>
            <w:tcW w:w="1120" w:type="dxa"/>
            <w:shd w:val="clear" w:color="auto" w:fill="FFFFFF"/>
            <w:tcMar>
              <w:top w:w="0" w:type="dxa"/>
              <w:left w:w="0" w:type="dxa"/>
              <w:bottom w:w="0" w:type="dxa"/>
              <w:right w:w="0" w:type="dxa"/>
            </w:tcMar>
            <w:vAlign w:val="center"/>
          </w:tcPr>
          <w:p w14:paraId="3F9B5558" w14:textId="77777777" w:rsidR="00610E93" w:rsidRDefault="002C086F">
            <w:pPr>
              <w:spacing w:before="100" w:after="100"/>
              <w:ind w:left="100" w:right="100"/>
              <w:jc w:val="center"/>
            </w:pPr>
            <w:r>
              <w:rPr>
                <w:rFonts w:ascii="Helvetica" w:eastAsia="Helvetica" w:hAnsi="Helvetica" w:cs="Helvetica"/>
                <w:color w:val="000000"/>
                <w:sz w:val="22"/>
                <w:szCs w:val="22"/>
              </w:rPr>
              <w:t>0</w:t>
            </w:r>
          </w:p>
        </w:tc>
        <w:tc>
          <w:tcPr>
            <w:tcW w:w="1198" w:type="dxa"/>
            <w:shd w:val="clear" w:color="auto" w:fill="FFFFFF"/>
            <w:tcMar>
              <w:top w:w="0" w:type="dxa"/>
              <w:left w:w="0" w:type="dxa"/>
              <w:bottom w:w="0" w:type="dxa"/>
              <w:right w:w="0" w:type="dxa"/>
            </w:tcMar>
            <w:vAlign w:val="center"/>
          </w:tcPr>
          <w:p w14:paraId="4525F107" w14:textId="77777777" w:rsidR="00610E93" w:rsidRDefault="002C086F">
            <w:pPr>
              <w:spacing w:before="100" w:after="100"/>
              <w:ind w:left="100" w:right="100"/>
              <w:jc w:val="center"/>
            </w:pPr>
            <w:r>
              <w:rPr>
                <w:rFonts w:ascii="Helvetica" w:eastAsia="Helvetica" w:hAnsi="Helvetica" w:cs="Helvetica"/>
                <w:color w:val="000000"/>
                <w:sz w:val="22"/>
                <w:szCs w:val="22"/>
              </w:rPr>
              <w:t>2.0⨯10</w:t>
            </w:r>
            <w:r>
              <w:rPr>
                <w:rFonts w:ascii="Helvetica" w:eastAsia="Helvetica" w:hAnsi="Helvetica" w:cs="Helvetica"/>
                <w:color w:val="000000"/>
                <w:sz w:val="22"/>
                <w:szCs w:val="22"/>
                <w:vertAlign w:val="superscript"/>
              </w:rPr>
              <w:t>-2</w:t>
            </w:r>
          </w:p>
        </w:tc>
      </w:tr>
      <w:tr w:rsidR="00610E93" w14:paraId="1E176202" w14:textId="77777777" w:rsidTr="00610E93">
        <w:trPr>
          <w:cantSplit/>
          <w:jc w:val="center"/>
        </w:trPr>
        <w:tc>
          <w:tcPr>
            <w:tcW w:w="1548" w:type="dxa"/>
            <w:shd w:val="clear" w:color="auto" w:fill="FFFFFF"/>
            <w:tcMar>
              <w:top w:w="0" w:type="dxa"/>
              <w:left w:w="0" w:type="dxa"/>
              <w:bottom w:w="0" w:type="dxa"/>
              <w:right w:w="0" w:type="dxa"/>
            </w:tcMar>
            <w:vAlign w:val="center"/>
          </w:tcPr>
          <w:p w14:paraId="1B3A1154" w14:textId="77777777" w:rsidR="00610E93" w:rsidRDefault="002C086F">
            <w:pPr>
              <w:spacing w:before="100" w:after="100"/>
              <w:ind w:left="100" w:right="100"/>
            </w:pPr>
            <w:r>
              <w:rPr>
                <w:rFonts w:ascii="Helvetica" w:eastAsia="Helvetica" w:hAnsi="Helvetica" w:cs="Helvetica"/>
                <w:color w:val="000000"/>
                <w:sz w:val="22"/>
                <w:szCs w:val="22"/>
              </w:rPr>
              <w:t>β</w:t>
            </w:r>
            <w:proofErr w:type="spellStart"/>
            <w:proofErr w:type="gramStart"/>
            <w:r>
              <w:rPr>
                <w:rFonts w:ascii="Helvetica" w:eastAsia="Helvetica" w:hAnsi="Helvetica" w:cs="Helvetica"/>
                <w:color w:val="000000"/>
                <w:sz w:val="22"/>
                <w:szCs w:val="22"/>
                <w:vertAlign w:val="superscript"/>
              </w:rPr>
              <w:t>i,j</w:t>
            </w:r>
            <w:proofErr w:type="spellEnd"/>
            <w:proofErr w:type="gramEnd"/>
          </w:p>
        </w:tc>
        <w:tc>
          <w:tcPr>
            <w:tcW w:w="1059" w:type="dxa"/>
            <w:shd w:val="clear" w:color="auto" w:fill="FFFFFF"/>
            <w:tcMar>
              <w:top w:w="0" w:type="dxa"/>
              <w:left w:w="0" w:type="dxa"/>
              <w:bottom w:w="0" w:type="dxa"/>
              <w:right w:w="0" w:type="dxa"/>
            </w:tcMar>
            <w:vAlign w:val="center"/>
          </w:tcPr>
          <w:p w14:paraId="1DB78A7A" w14:textId="77777777" w:rsidR="00610E93" w:rsidRDefault="002C086F">
            <w:pPr>
              <w:spacing w:before="100" w:after="100"/>
              <w:ind w:left="100" w:right="100"/>
              <w:jc w:val="center"/>
            </w:pPr>
            <w:r>
              <w:rPr>
                <w:rFonts w:ascii="Helvetica" w:eastAsia="Helvetica" w:hAnsi="Helvetica" w:cs="Helvetica"/>
                <w:color w:val="000000"/>
                <w:sz w:val="22"/>
                <w:szCs w:val="22"/>
              </w:rPr>
              <w:t>400</w:t>
            </w:r>
          </w:p>
        </w:tc>
        <w:tc>
          <w:tcPr>
            <w:tcW w:w="1162" w:type="dxa"/>
            <w:shd w:val="clear" w:color="auto" w:fill="FFFFFF"/>
            <w:tcMar>
              <w:top w:w="0" w:type="dxa"/>
              <w:left w:w="0" w:type="dxa"/>
              <w:bottom w:w="0" w:type="dxa"/>
              <w:right w:w="0" w:type="dxa"/>
            </w:tcMar>
            <w:vAlign w:val="center"/>
          </w:tcPr>
          <w:p w14:paraId="25481E53" w14:textId="77777777" w:rsidR="00610E93" w:rsidRDefault="002C086F">
            <w:pPr>
              <w:spacing w:before="100" w:after="100"/>
              <w:ind w:left="100" w:right="100"/>
              <w:jc w:val="center"/>
            </w:pPr>
            <w:r>
              <w:rPr>
                <w:rFonts w:ascii="Helvetica" w:eastAsia="Helvetica" w:hAnsi="Helvetica" w:cs="Helvetica"/>
                <w:color w:val="000000"/>
                <w:sz w:val="22"/>
                <w:szCs w:val="22"/>
              </w:rPr>
              <w:t>0</w:t>
            </w:r>
          </w:p>
        </w:tc>
        <w:tc>
          <w:tcPr>
            <w:tcW w:w="1120" w:type="dxa"/>
            <w:shd w:val="clear" w:color="auto" w:fill="FFFFFF"/>
            <w:tcMar>
              <w:top w:w="0" w:type="dxa"/>
              <w:left w:w="0" w:type="dxa"/>
              <w:bottom w:w="0" w:type="dxa"/>
              <w:right w:w="0" w:type="dxa"/>
            </w:tcMar>
            <w:vAlign w:val="center"/>
          </w:tcPr>
          <w:p w14:paraId="5AC00BE0" w14:textId="77777777" w:rsidR="00610E93" w:rsidRDefault="002C086F">
            <w:pPr>
              <w:spacing w:before="100" w:after="100"/>
              <w:ind w:left="100" w:right="100"/>
              <w:jc w:val="center"/>
            </w:pPr>
            <w:r>
              <w:rPr>
                <w:rFonts w:ascii="Helvetica" w:eastAsia="Helvetica" w:hAnsi="Helvetica" w:cs="Helvetica"/>
                <w:color w:val="000000"/>
                <w:sz w:val="22"/>
                <w:szCs w:val="22"/>
              </w:rPr>
              <w:t>0</w:t>
            </w:r>
          </w:p>
        </w:tc>
        <w:tc>
          <w:tcPr>
            <w:tcW w:w="1198" w:type="dxa"/>
            <w:shd w:val="clear" w:color="auto" w:fill="FFFFFF"/>
            <w:tcMar>
              <w:top w:w="0" w:type="dxa"/>
              <w:left w:w="0" w:type="dxa"/>
              <w:bottom w:w="0" w:type="dxa"/>
              <w:right w:w="0" w:type="dxa"/>
            </w:tcMar>
            <w:vAlign w:val="center"/>
          </w:tcPr>
          <w:p w14:paraId="14947349" w14:textId="77777777" w:rsidR="00610E93" w:rsidRDefault="002C086F">
            <w:pPr>
              <w:spacing w:before="100" w:after="100"/>
              <w:ind w:left="100" w:right="100"/>
              <w:jc w:val="center"/>
            </w:pPr>
            <w:r>
              <w:rPr>
                <w:rFonts w:ascii="Helvetica" w:eastAsia="Helvetica" w:hAnsi="Helvetica" w:cs="Helvetica"/>
                <w:color w:val="000000"/>
                <w:sz w:val="22"/>
                <w:szCs w:val="22"/>
              </w:rPr>
              <w:t>1.0</w:t>
            </w:r>
          </w:p>
        </w:tc>
      </w:tr>
      <w:tr w:rsidR="00610E93" w14:paraId="7A3D950B" w14:textId="77777777" w:rsidTr="00610E93">
        <w:trPr>
          <w:cantSplit/>
          <w:jc w:val="center"/>
        </w:trPr>
        <w:tc>
          <w:tcPr>
            <w:tcW w:w="1548" w:type="dxa"/>
            <w:tcBorders>
              <w:bottom w:val="single" w:sz="16" w:space="0" w:color="666666"/>
            </w:tcBorders>
            <w:shd w:val="clear" w:color="auto" w:fill="FFFFFF"/>
            <w:tcMar>
              <w:top w:w="0" w:type="dxa"/>
              <w:left w:w="0" w:type="dxa"/>
              <w:bottom w:w="0" w:type="dxa"/>
              <w:right w:w="0" w:type="dxa"/>
            </w:tcMar>
            <w:vAlign w:val="center"/>
          </w:tcPr>
          <w:p w14:paraId="021799D5" w14:textId="77777777" w:rsidR="00610E93" w:rsidRDefault="002C086F">
            <w:pPr>
              <w:spacing w:before="100" w:after="100"/>
              <w:ind w:left="100" w:right="100"/>
            </w:pPr>
            <w:proofErr w:type="spellStart"/>
            <w:r>
              <w:rPr>
                <w:rFonts w:ascii="Helvetica" w:eastAsia="Helvetica" w:hAnsi="Helvetica" w:cs="Helvetica"/>
                <w:color w:val="000000"/>
                <w:sz w:val="22"/>
                <w:szCs w:val="22"/>
              </w:rPr>
              <w:t>ε</w:t>
            </w:r>
            <w:proofErr w:type="gramStart"/>
            <w:r>
              <w:rPr>
                <w:rFonts w:ascii="Helvetica" w:eastAsia="Helvetica" w:hAnsi="Helvetica" w:cs="Helvetica"/>
                <w:color w:val="000000"/>
                <w:sz w:val="22"/>
                <w:szCs w:val="22"/>
                <w:vertAlign w:val="superscript"/>
              </w:rPr>
              <w:t>i,j</w:t>
            </w:r>
            <w:proofErr w:type="spellEnd"/>
            <w:proofErr w:type="gramEnd"/>
          </w:p>
        </w:tc>
        <w:tc>
          <w:tcPr>
            <w:tcW w:w="1059" w:type="dxa"/>
            <w:tcBorders>
              <w:bottom w:val="single" w:sz="16" w:space="0" w:color="666666"/>
            </w:tcBorders>
            <w:shd w:val="clear" w:color="auto" w:fill="FFFFFF"/>
            <w:tcMar>
              <w:top w:w="0" w:type="dxa"/>
              <w:left w:w="0" w:type="dxa"/>
              <w:bottom w:w="0" w:type="dxa"/>
              <w:right w:w="0" w:type="dxa"/>
            </w:tcMar>
            <w:vAlign w:val="center"/>
          </w:tcPr>
          <w:p w14:paraId="5E752F35" w14:textId="77777777" w:rsidR="00610E93" w:rsidRDefault="002C086F">
            <w:pPr>
              <w:spacing w:before="100" w:after="100"/>
              <w:ind w:left="100" w:right="100"/>
              <w:jc w:val="center"/>
            </w:pPr>
            <w:r>
              <w:rPr>
                <w:rFonts w:ascii="Helvetica" w:eastAsia="Helvetica" w:hAnsi="Helvetica" w:cs="Helvetica"/>
                <w:color w:val="000000"/>
                <w:sz w:val="22"/>
                <w:szCs w:val="22"/>
              </w:rPr>
              <w:t>400</w:t>
            </w:r>
          </w:p>
        </w:tc>
        <w:tc>
          <w:tcPr>
            <w:tcW w:w="1162" w:type="dxa"/>
            <w:tcBorders>
              <w:bottom w:val="single" w:sz="16" w:space="0" w:color="666666"/>
            </w:tcBorders>
            <w:shd w:val="clear" w:color="auto" w:fill="FFFFFF"/>
            <w:tcMar>
              <w:top w:w="0" w:type="dxa"/>
              <w:left w:w="0" w:type="dxa"/>
              <w:bottom w:w="0" w:type="dxa"/>
              <w:right w:w="0" w:type="dxa"/>
            </w:tcMar>
            <w:vAlign w:val="center"/>
          </w:tcPr>
          <w:p w14:paraId="50A0F240" w14:textId="77777777" w:rsidR="00610E93" w:rsidRDefault="002C086F">
            <w:pPr>
              <w:spacing w:before="100" w:after="100"/>
              <w:ind w:left="100" w:right="100"/>
              <w:jc w:val="center"/>
            </w:pPr>
            <w:r>
              <w:rPr>
                <w:rFonts w:ascii="Helvetica" w:eastAsia="Helvetica" w:hAnsi="Helvetica" w:cs="Helvetica"/>
                <w:color w:val="000000"/>
                <w:sz w:val="22"/>
                <w:szCs w:val="22"/>
              </w:rPr>
              <w:t>0</w:t>
            </w:r>
          </w:p>
        </w:tc>
        <w:tc>
          <w:tcPr>
            <w:tcW w:w="1120" w:type="dxa"/>
            <w:tcBorders>
              <w:bottom w:val="single" w:sz="16" w:space="0" w:color="666666"/>
            </w:tcBorders>
            <w:shd w:val="clear" w:color="auto" w:fill="FFFFFF"/>
            <w:tcMar>
              <w:top w:w="0" w:type="dxa"/>
              <w:left w:w="0" w:type="dxa"/>
              <w:bottom w:w="0" w:type="dxa"/>
              <w:right w:w="0" w:type="dxa"/>
            </w:tcMar>
            <w:vAlign w:val="center"/>
          </w:tcPr>
          <w:p w14:paraId="497A649B" w14:textId="77777777" w:rsidR="00610E93" w:rsidRDefault="002C086F">
            <w:pPr>
              <w:spacing w:before="100" w:after="100"/>
              <w:ind w:left="100" w:right="100"/>
              <w:jc w:val="center"/>
            </w:pPr>
            <w:r>
              <w:rPr>
                <w:rFonts w:ascii="Helvetica" w:eastAsia="Helvetica" w:hAnsi="Helvetica" w:cs="Helvetica"/>
                <w:color w:val="000000"/>
                <w:sz w:val="22"/>
                <w:szCs w:val="22"/>
              </w:rPr>
              <w:t>0</w:t>
            </w:r>
          </w:p>
        </w:tc>
        <w:tc>
          <w:tcPr>
            <w:tcW w:w="1198" w:type="dxa"/>
            <w:tcBorders>
              <w:bottom w:val="single" w:sz="16" w:space="0" w:color="666666"/>
            </w:tcBorders>
            <w:shd w:val="clear" w:color="auto" w:fill="FFFFFF"/>
            <w:tcMar>
              <w:top w:w="0" w:type="dxa"/>
              <w:left w:w="0" w:type="dxa"/>
              <w:bottom w:w="0" w:type="dxa"/>
              <w:right w:w="0" w:type="dxa"/>
            </w:tcMar>
            <w:vAlign w:val="center"/>
          </w:tcPr>
          <w:p w14:paraId="7772629A" w14:textId="77777777" w:rsidR="00610E93" w:rsidRDefault="002C086F">
            <w:pPr>
              <w:spacing w:before="100" w:after="100"/>
              <w:ind w:left="100" w:right="100"/>
              <w:jc w:val="center"/>
            </w:pPr>
            <w:r>
              <w:rPr>
                <w:rFonts w:ascii="Helvetica" w:eastAsia="Helvetica" w:hAnsi="Helvetica" w:cs="Helvetica"/>
                <w:color w:val="000000"/>
                <w:sz w:val="22"/>
                <w:szCs w:val="22"/>
              </w:rPr>
              <w:t>1.5⨯10</w:t>
            </w:r>
            <w:r>
              <w:rPr>
                <w:rFonts w:ascii="Helvetica" w:eastAsia="Helvetica" w:hAnsi="Helvetica" w:cs="Helvetica"/>
                <w:color w:val="000000"/>
                <w:sz w:val="22"/>
                <w:szCs w:val="22"/>
                <w:vertAlign w:val="superscript"/>
              </w:rPr>
              <w:t>-2</w:t>
            </w:r>
          </w:p>
        </w:tc>
      </w:tr>
    </w:tbl>
    <w:p w14:paraId="278BC4CD" w14:textId="77777777" w:rsidR="00610E93" w:rsidRDefault="002C086F">
      <w:r>
        <w:br w:type="page"/>
      </w:r>
    </w:p>
    <w:p w14:paraId="3809C56A" w14:textId="77777777" w:rsidR="00610E93" w:rsidRDefault="00610E93">
      <w:pPr>
        <w:pStyle w:val="BodyText"/>
      </w:pPr>
    </w:p>
    <w:p w14:paraId="69E73E49" w14:textId="77777777" w:rsidR="00610E93" w:rsidRDefault="002C086F">
      <w:pPr>
        <w:pStyle w:val="BodyText"/>
      </w:pPr>
      <w:r>
        <w:t xml:space="preserve">Table 2: </w:t>
      </w:r>
      <w:bookmarkStart w:id="59" w:name="tab:table-optN-subplot-wide"/>
      <w:r>
        <w:t>Mean RMSE of EONR Estimation and Profit-loss by ML Method and Modeling Scenario</w:t>
      </w:r>
      <w:bookmarkEnd w:id="59"/>
    </w:p>
    <w:tbl>
      <w:tblPr>
        <w:tblStyle w:val="Table"/>
        <w:tblW w:w="0" w:type="auto"/>
        <w:jc w:val="center"/>
        <w:tblLayout w:type="fixed"/>
        <w:tblLook w:val="0420" w:firstRow="1" w:lastRow="0" w:firstColumn="0" w:lastColumn="0" w:noHBand="0" w:noVBand="1"/>
      </w:tblPr>
      <w:tblGrid>
        <w:gridCol w:w="1242"/>
        <w:gridCol w:w="432"/>
        <w:gridCol w:w="1046"/>
        <w:gridCol w:w="961"/>
        <w:gridCol w:w="432"/>
        <w:gridCol w:w="1046"/>
        <w:gridCol w:w="961"/>
        <w:gridCol w:w="432"/>
        <w:gridCol w:w="1046"/>
        <w:gridCol w:w="961"/>
        <w:gridCol w:w="432"/>
        <w:gridCol w:w="1254"/>
        <w:gridCol w:w="900"/>
      </w:tblGrid>
      <w:tr w:rsidR="00610E93" w14:paraId="304122EC" w14:textId="77777777" w:rsidTr="00610E93">
        <w:trPr>
          <w:cnfStyle w:val="100000000000" w:firstRow="1" w:lastRow="0" w:firstColumn="0" w:lastColumn="0" w:oddVBand="0" w:evenVBand="0" w:oddHBand="0" w:evenHBand="0" w:firstRowFirstColumn="0" w:firstRowLastColumn="0" w:lastRowFirstColumn="0" w:lastRowLastColumn="0"/>
          <w:cantSplit/>
          <w:trHeight w:val="577"/>
          <w:tblHeader/>
          <w:jc w:val="center"/>
        </w:trPr>
        <w:tc>
          <w:tcPr>
            <w:tcW w:w="1242" w:type="dxa"/>
            <w:tcBorders>
              <w:top w:val="single" w:sz="8" w:space="0" w:color="666666"/>
            </w:tcBorders>
            <w:shd w:val="clear" w:color="auto" w:fill="FFFFFF"/>
            <w:tcMar>
              <w:top w:w="0" w:type="dxa"/>
              <w:left w:w="0" w:type="dxa"/>
              <w:bottom w:w="0" w:type="dxa"/>
              <w:right w:w="0" w:type="dxa"/>
            </w:tcMar>
            <w:vAlign w:val="center"/>
          </w:tcPr>
          <w:p w14:paraId="674D5AFF" w14:textId="77777777" w:rsidR="00610E93" w:rsidRDefault="002C086F">
            <w:pPr>
              <w:spacing w:before="100" w:after="100"/>
              <w:ind w:left="100" w:right="100"/>
            </w:pPr>
            <w:r>
              <w:rPr>
                <w:rFonts w:ascii="Helvetica" w:eastAsia="Helvetica" w:hAnsi="Helvetica" w:cs="Helvetica"/>
                <w:color w:val="000000"/>
                <w:sz w:val="22"/>
                <w:szCs w:val="22"/>
              </w:rPr>
              <w:t>Model</w:t>
            </w:r>
          </w:p>
        </w:tc>
        <w:tc>
          <w:tcPr>
            <w:tcW w:w="432" w:type="dxa"/>
            <w:tcBorders>
              <w:top w:val="single" w:sz="8" w:space="0" w:color="666666"/>
            </w:tcBorders>
            <w:shd w:val="clear" w:color="auto" w:fill="FFFFFF"/>
            <w:tcMar>
              <w:top w:w="0" w:type="dxa"/>
              <w:left w:w="0" w:type="dxa"/>
              <w:bottom w:w="0" w:type="dxa"/>
              <w:right w:w="0" w:type="dxa"/>
            </w:tcMar>
            <w:vAlign w:val="center"/>
          </w:tcPr>
          <w:p w14:paraId="1DA8D8BB" w14:textId="77777777" w:rsidR="00610E93" w:rsidRDefault="00610E93">
            <w:pPr>
              <w:spacing w:before="100" w:after="100"/>
              <w:ind w:left="100" w:right="100"/>
              <w:jc w:val="center"/>
            </w:pPr>
          </w:p>
        </w:tc>
        <w:tc>
          <w:tcPr>
            <w:tcW w:w="2007" w:type="dxa"/>
            <w:gridSpan w:val="2"/>
            <w:tcBorders>
              <w:top w:val="single" w:sz="8" w:space="0" w:color="666666"/>
              <w:bottom w:val="single" w:sz="8" w:space="0" w:color="666666"/>
            </w:tcBorders>
            <w:shd w:val="clear" w:color="auto" w:fill="FFFFFF"/>
            <w:tcMar>
              <w:top w:w="0" w:type="dxa"/>
              <w:left w:w="0" w:type="dxa"/>
              <w:bottom w:w="0" w:type="dxa"/>
              <w:right w:w="0" w:type="dxa"/>
            </w:tcMar>
            <w:vAlign w:val="center"/>
          </w:tcPr>
          <w:p w14:paraId="718F4D94" w14:textId="77777777" w:rsidR="00610E93" w:rsidRDefault="002C086F">
            <w:pPr>
              <w:spacing w:before="100" w:after="100"/>
              <w:ind w:left="100" w:right="100"/>
              <w:jc w:val="center"/>
            </w:pPr>
            <w:r>
              <w:rPr>
                <w:rFonts w:ascii="Helvetica" w:eastAsia="Helvetica" w:hAnsi="Helvetica" w:cs="Helvetica"/>
                <w:color w:val="000000"/>
                <w:sz w:val="22"/>
                <w:szCs w:val="22"/>
              </w:rPr>
              <w:t>RF</w:t>
            </w:r>
          </w:p>
        </w:tc>
        <w:tc>
          <w:tcPr>
            <w:tcW w:w="432" w:type="dxa"/>
            <w:tcBorders>
              <w:top w:val="single" w:sz="8" w:space="0" w:color="666666"/>
            </w:tcBorders>
            <w:shd w:val="clear" w:color="auto" w:fill="FFFFFF"/>
            <w:tcMar>
              <w:top w:w="0" w:type="dxa"/>
              <w:left w:w="0" w:type="dxa"/>
              <w:bottom w:w="0" w:type="dxa"/>
              <w:right w:w="0" w:type="dxa"/>
            </w:tcMar>
            <w:vAlign w:val="center"/>
          </w:tcPr>
          <w:p w14:paraId="21A02A31" w14:textId="77777777" w:rsidR="00610E93" w:rsidRDefault="00610E93">
            <w:pPr>
              <w:spacing w:before="100" w:after="100"/>
              <w:ind w:left="100" w:right="100"/>
              <w:jc w:val="center"/>
            </w:pPr>
          </w:p>
        </w:tc>
        <w:tc>
          <w:tcPr>
            <w:tcW w:w="2007" w:type="dxa"/>
            <w:gridSpan w:val="2"/>
            <w:tcBorders>
              <w:top w:val="single" w:sz="8" w:space="0" w:color="666666"/>
              <w:bottom w:val="single" w:sz="8" w:space="0" w:color="666666"/>
            </w:tcBorders>
            <w:shd w:val="clear" w:color="auto" w:fill="FFFFFF"/>
            <w:tcMar>
              <w:top w:w="0" w:type="dxa"/>
              <w:left w:w="0" w:type="dxa"/>
              <w:bottom w:w="0" w:type="dxa"/>
              <w:right w:w="0" w:type="dxa"/>
            </w:tcMar>
            <w:vAlign w:val="center"/>
          </w:tcPr>
          <w:p w14:paraId="187F645B" w14:textId="77777777" w:rsidR="00610E93" w:rsidRDefault="002C086F">
            <w:pPr>
              <w:spacing w:before="100" w:after="100"/>
              <w:ind w:left="100" w:right="100"/>
              <w:jc w:val="center"/>
            </w:pPr>
            <w:r>
              <w:rPr>
                <w:rFonts w:ascii="Helvetica" w:eastAsia="Helvetica" w:hAnsi="Helvetica" w:cs="Helvetica"/>
                <w:color w:val="000000"/>
                <w:sz w:val="22"/>
                <w:szCs w:val="22"/>
              </w:rPr>
              <w:t>BRF</w:t>
            </w:r>
          </w:p>
        </w:tc>
        <w:tc>
          <w:tcPr>
            <w:tcW w:w="432" w:type="dxa"/>
            <w:tcBorders>
              <w:top w:val="single" w:sz="8" w:space="0" w:color="666666"/>
            </w:tcBorders>
            <w:shd w:val="clear" w:color="auto" w:fill="FFFFFF"/>
            <w:tcMar>
              <w:top w:w="0" w:type="dxa"/>
              <w:left w:w="0" w:type="dxa"/>
              <w:bottom w:w="0" w:type="dxa"/>
              <w:right w:w="0" w:type="dxa"/>
            </w:tcMar>
            <w:vAlign w:val="center"/>
          </w:tcPr>
          <w:p w14:paraId="6A39C6A1" w14:textId="77777777" w:rsidR="00610E93" w:rsidRDefault="00610E93">
            <w:pPr>
              <w:spacing w:before="100" w:after="100"/>
              <w:ind w:left="100" w:right="100"/>
              <w:jc w:val="center"/>
            </w:pPr>
          </w:p>
        </w:tc>
        <w:tc>
          <w:tcPr>
            <w:tcW w:w="2007" w:type="dxa"/>
            <w:gridSpan w:val="2"/>
            <w:tcBorders>
              <w:top w:val="single" w:sz="8" w:space="0" w:color="666666"/>
              <w:bottom w:val="single" w:sz="8" w:space="0" w:color="666666"/>
            </w:tcBorders>
            <w:shd w:val="clear" w:color="auto" w:fill="FFFFFF"/>
            <w:tcMar>
              <w:top w:w="0" w:type="dxa"/>
              <w:left w:w="0" w:type="dxa"/>
              <w:bottom w:w="0" w:type="dxa"/>
              <w:right w:w="0" w:type="dxa"/>
            </w:tcMar>
            <w:vAlign w:val="center"/>
          </w:tcPr>
          <w:p w14:paraId="45860AF2" w14:textId="77777777" w:rsidR="00610E93" w:rsidRDefault="002C086F">
            <w:pPr>
              <w:spacing w:before="100" w:after="100"/>
              <w:ind w:left="100" w:right="100"/>
              <w:jc w:val="center"/>
            </w:pPr>
            <w:r>
              <w:rPr>
                <w:rFonts w:ascii="Helvetica" w:eastAsia="Helvetica" w:hAnsi="Helvetica" w:cs="Helvetica"/>
                <w:color w:val="000000"/>
                <w:sz w:val="22"/>
                <w:szCs w:val="22"/>
              </w:rPr>
              <w:t>CNN</w:t>
            </w:r>
          </w:p>
        </w:tc>
        <w:tc>
          <w:tcPr>
            <w:tcW w:w="432" w:type="dxa"/>
            <w:tcBorders>
              <w:top w:val="single" w:sz="8" w:space="0" w:color="666666"/>
            </w:tcBorders>
            <w:shd w:val="clear" w:color="auto" w:fill="FFFFFF"/>
            <w:tcMar>
              <w:top w:w="0" w:type="dxa"/>
              <w:left w:w="0" w:type="dxa"/>
              <w:bottom w:w="0" w:type="dxa"/>
              <w:right w:w="0" w:type="dxa"/>
            </w:tcMar>
            <w:vAlign w:val="center"/>
          </w:tcPr>
          <w:p w14:paraId="425EB470" w14:textId="77777777" w:rsidR="00610E93" w:rsidRDefault="00610E93">
            <w:pPr>
              <w:spacing w:before="100" w:after="100"/>
              <w:ind w:left="100" w:right="100"/>
              <w:jc w:val="center"/>
            </w:pPr>
          </w:p>
        </w:tc>
        <w:tc>
          <w:tcPr>
            <w:tcW w:w="2154" w:type="dxa"/>
            <w:gridSpan w:val="2"/>
            <w:tcBorders>
              <w:top w:val="single" w:sz="8" w:space="0" w:color="666666"/>
              <w:bottom w:val="single" w:sz="8" w:space="0" w:color="666666"/>
            </w:tcBorders>
            <w:shd w:val="clear" w:color="auto" w:fill="FFFFFF"/>
            <w:tcMar>
              <w:top w:w="0" w:type="dxa"/>
              <w:left w:w="0" w:type="dxa"/>
              <w:bottom w:w="0" w:type="dxa"/>
              <w:right w:w="0" w:type="dxa"/>
            </w:tcMar>
            <w:vAlign w:val="center"/>
          </w:tcPr>
          <w:p w14:paraId="463D1450" w14:textId="77777777" w:rsidR="00610E93" w:rsidRDefault="002C086F">
            <w:pPr>
              <w:spacing w:before="100" w:after="100"/>
              <w:ind w:left="100" w:right="100"/>
              <w:jc w:val="center"/>
            </w:pPr>
            <w:r>
              <w:rPr>
                <w:rFonts w:ascii="Helvetica" w:eastAsia="Helvetica" w:hAnsi="Helvetica" w:cs="Helvetica"/>
                <w:color w:val="000000"/>
                <w:sz w:val="22"/>
                <w:szCs w:val="22"/>
              </w:rPr>
              <w:t>CF-base</w:t>
            </w:r>
          </w:p>
        </w:tc>
      </w:tr>
      <w:tr w:rsidR="00610E93" w14:paraId="1191040A" w14:textId="77777777" w:rsidTr="00610E93">
        <w:trPr>
          <w:cnfStyle w:val="100000000000" w:firstRow="1" w:lastRow="0" w:firstColumn="0" w:lastColumn="0" w:oddVBand="0" w:evenVBand="0" w:oddHBand="0" w:evenHBand="0" w:firstRowFirstColumn="0" w:firstRowLastColumn="0" w:lastRowFirstColumn="0" w:lastRowLastColumn="0"/>
          <w:cantSplit/>
          <w:trHeight w:val="577"/>
          <w:tblHeader/>
          <w:jc w:val="center"/>
        </w:trPr>
        <w:tc>
          <w:tcPr>
            <w:tcW w:w="1242" w:type="dxa"/>
            <w:tcBorders>
              <w:bottom w:val="single" w:sz="8" w:space="0" w:color="666666"/>
            </w:tcBorders>
            <w:shd w:val="clear" w:color="auto" w:fill="FFFFFF"/>
            <w:tcMar>
              <w:top w:w="0" w:type="dxa"/>
              <w:left w:w="0" w:type="dxa"/>
              <w:bottom w:w="0" w:type="dxa"/>
              <w:right w:w="0" w:type="dxa"/>
            </w:tcMar>
            <w:vAlign w:val="center"/>
          </w:tcPr>
          <w:p w14:paraId="4DE573C0" w14:textId="77777777" w:rsidR="00610E93" w:rsidRDefault="00610E93">
            <w:pPr>
              <w:spacing w:before="100" w:after="100"/>
              <w:ind w:left="100" w:right="100"/>
            </w:pPr>
          </w:p>
        </w:tc>
        <w:tc>
          <w:tcPr>
            <w:tcW w:w="432" w:type="dxa"/>
            <w:tcBorders>
              <w:bottom w:val="single" w:sz="8" w:space="0" w:color="666666"/>
            </w:tcBorders>
            <w:shd w:val="clear" w:color="auto" w:fill="FFFFFF"/>
            <w:tcMar>
              <w:top w:w="0" w:type="dxa"/>
              <w:left w:w="0" w:type="dxa"/>
              <w:bottom w:w="0" w:type="dxa"/>
              <w:right w:w="0" w:type="dxa"/>
            </w:tcMar>
            <w:vAlign w:val="center"/>
          </w:tcPr>
          <w:p w14:paraId="7696798B" w14:textId="77777777" w:rsidR="00610E93" w:rsidRDefault="00610E93">
            <w:pPr>
              <w:spacing w:before="100" w:after="100"/>
              <w:ind w:left="100" w:right="100"/>
              <w:jc w:val="center"/>
            </w:pPr>
          </w:p>
        </w:tc>
        <w:tc>
          <w:tcPr>
            <w:tcW w:w="1046" w:type="dxa"/>
            <w:tcBorders>
              <w:bottom w:val="single" w:sz="8" w:space="0" w:color="666666"/>
            </w:tcBorders>
            <w:shd w:val="clear" w:color="auto" w:fill="FFFFFF"/>
            <w:tcMar>
              <w:top w:w="0" w:type="dxa"/>
              <w:left w:w="0" w:type="dxa"/>
              <w:bottom w:w="0" w:type="dxa"/>
              <w:right w:w="0" w:type="dxa"/>
            </w:tcMar>
            <w:vAlign w:val="center"/>
          </w:tcPr>
          <w:p w14:paraId="05C1BFD0" w14:textId="77777777" w:rsidR="00610E93" w:rsidRDefault="002C086F">
            <w:pPr>
              <w:spacing w:before="100" w:after="100"/>
              <w:ind w:left="100" w:right="100"/>
              <w:jc w:val="center"/>
            </w:pPr>
            <w:r>
              <w:rPr>
                <w:rFonts w:ascii="Helvetica" w:eastAsia="Helvetica" w:hAnsi="Helvetica" w:cs="Helvetica"/>
                <w:color w:val="000000"/>
                <w:sz w:val="22"/>
                <w:szCs w:val="22"/>
              </w:rPr>
              <w:t>RMSE</w:t>
            </w:r>
          </w:p>
        </w:tc>
        <w:tc>
          <w:tcPr>
            <w:tcW w:w="961" w:type="dxa"/>
            <w:tcBorders>
              <w:bottom w:val="single" w:sz="8" w:space="0" w:color="666666"/>
            </w:tcBorders>
            <w:shd w:val="clear" w:color="auto" w:fill="FFFFFF"/>
            <w:tcMar>
              <w:top w:w="0" w:type="dxa"/>
              <w:left w:w="0" w:type="dxa"/>
              <w:bottom w:w="0" w:type="dxa"/>
              <w:right w:w="0" w:type="dxa"/>
            </w:tcMar>
            <w:vAlign w:val="center"/>
          </w:tcPr>
          <w:p w14:paraId="74E83AD8" w14:textId="77777777" w:rsidR="00610E93" w:rsidRDefault="002C086F">
            <w:pPr>
              <w:spacing w:before="100" w:after="100"/>
              <w:ind w:left="100" w:right="100"/>
              <w:jc w:val="center"/>
            </w:pPr>
            <w:r>
              <w:rPr>
                <w:rFonts w:ascii="Helvetica" w:eastAsia="Helvetica" w:hAnsi="Helvetica" w:cs="Helvetica"/>
                <w:color w:val="000000"/>
                <w:sz w:val="22"/>
                <w:szCs w:val="22"/>
              </w:rPr>
              <w:t>𝜋̂</w:t>
            </w:r>
            <w:r>
              <w:rPr>
                <w:rFonts w:ascii="Helvetica" w:eastAsia="Helvetica" w:hAnsi="Helvetica" w:cs="Helvetica"/>
                <w:color w:val="000000"/>
                <w:sz w:val="22"/>
                <w:szCs w:val="22"/>
                <w:vertAlign w:val="subscript"/>
              </w:rPr>
              <w:t>loss</w:t>
            </w:r>
          </w:p>
        </w:tc>
        <w:tc>
          <w:tcPr>
            <w:tcW w:w="432" w:type="dxa"/>
            <w:tcBorders>
              <w:bottom w:val="single" w:sz="8" w:space="0" w:color="666666"/>
            </w:tcBorders>
            <w:shd w:val="clear" w:color="auto" w:fill="FFFFFF"/>
            <w:tcMar>
              <w:top w:w="0" w:type="dxa"/>
              <w:left w:w="0" w:type="dxa"/>
              <w:bottom w:w="0" w:type="dxa"/>
              <w:right w:w="0" w:type="dxa"/>
            </w:tcMar>
            <w:vAlign w:val="center"/>
          </w:tcPr>
          <w:p w14:paraId="0C2657B9" w14:textId="77777777" w:rsidR="00610E93" w:rsidRDefault="00610E93">
            <w:pPr>
              <w:spacing w:before="100" w:after="100"/>
              <w:ind w:left="100" w:right="100"/>
              <w:jc w:val="center"/>
            </w:pPr>
          </w:p>
        </w:tc>
        <w:tc>
          <w:tcPr>
            <w:tcW w:w="1046" w:type="dxa"/>
            <w:tcBorders>
              <w:bottom w:val="single" w:sz="8" w:space="0" w:color="666666"/>
            </w:tcBorders>
            <w:shd w:val="clear" w:color="auto" w:fill="FFFFFF"/>
            <w:tcMar>
              <w:top w:w="0" w:type="dxa"/>
              <w:left w:w="0" w:type="dxa"/>
              <w:bottom w:w="0" w:type="dxa"/>
              <w:right w:w="0" w:type="dxa"/>
            </w:tcMar>
            <w:vAlign w:val="center"/>
          </w:tcPr>
          <w:p w14:paraId="3600135F" w14:textId="77777777" w:rsidR="00610E93" w:rsidRDefault="002C086F">
            <w:pPr>
              <w:spacing w:before="100" w:after="100"/>
              <w:ind w:left="100" w:right="100"/>
              <w:jc w:val="center"/>
            </w:pPr>
            <w:r>
              <w:rPr>
                <w:rFonts w:ascii="Helvetica" w:eastAsia="Helvetica" w:hAnsi="Helvetica" w:cs="Helvetica"/>
                <w:color w:val="000000"/>
                <w:sz w:val="22"/>
                <w:szCs w:val="22"/>
              </w:rPr>
              <w:t>RMSE</w:t>
            </w:r>
          </w:p>
        </w:tc>
        <w:tc>
          <w:tcPr>
            <w:tcW w:w="961" w:type="dxa"/>
            <w:tcBorders>
              <w:bottom w:val="single" w:sz="8" w:space="0" w:color="666666"/>
            </w:tcBorders>
            <w:shd w:val="clear" w:color="auto" w:fill="FFFFFF"/>
            <w:tcMar>
              <w:top w:w="0" w:type="dxa"/>
              <w:left w:w="0" w:type="dxa"/>
              <w:bottom w:w="0" w:type="dxa"/>
              <w:right w:w="0" w:type="dxa"/>
            </w:tcMar>
            <w:vAlign w:val="center"/>
          </w:tcPr>
          <w:p w14:paraId="3BF40212" w14:textId="77777777" w:rsidR="00610E93" w:rsidRDefault="002C086F">
            <w:pPr>
              <w:spacing w:before="100" w:after="100"/>
              <w:ind w:left="100" w:right="100"/>
              <w:jc w:val="center"/>
            </w:pPr>
            <w:r>
              <w:rPr>
                <w:rFonts w:ascii="Helvetica" w:eastAsia="Helvetica" w:hAnsi="Helvetica" w:cs="Helvetica"/>
                <w:color w:val="000000"/>
                <w:sz w:val="22"/>
                <w:szCs w:val="22"/>
              </w:rPr>
              <w:t>𝜋̂</w:t>
            </w:r>
            <w:r>
              <w:rPr>
                <w:rFonts w:ascii="Helvetica" w:eastAsia="Helvetica" w:hAnsi="Helvetica" w:cs="Helvetica"/>
                <w:color w:val="000000"/>
                <w:sz w:val="22"/>
                <w:szCs w:val="22"/>
                <w:vertAlign w:val="subscript"/>
              </w:rPr>
              <w:t>loss</w:t>
            </w:r>
          </w:p>
        </w:tc>
        <w:tc>
          <w:tcPr>
            <w:tcW w:w="432" w:type="dxa"/>
            <w:tcBorders>
              <w:bottom w:val="single" w:sz="8" w:space="0" w:color="666666"/>
            </w:tcBorders>
            <w:shd w:val="clear" w:color="auto" w:fill="FFFFFF"/>
            <w:tcMar>
              <w:top w:w="0" w:type="dxa"/>
              <w:left w:w="0" w:type="dxa"/>
              <w:bottom w:w="0" w:type="dxa"/>
              <w:right w:w="0" w:type="dxa"/>
            </w:tcMar>
            <w:vAlign w:val="center"/>
          </w:tcPr>
          <w:p w14:paraId="1B004F39" w14:textId="77777777" w:rsidR="00610E93" w:rsidRDefault="00610E93">
            <w:pPr>
              <w:spacing w:before="100" w:after="100"/>
              <w:ind w:left="100" w:right="100"/>
              <w:jc w:val="center"/>
            </w:pPr>
          </w:p>
        </w:tc>
        <w:tc>
          <w:tcPr>
            <w:tcW w:w="1046" w:type="dxa"/>
            <w:tcBorders>
              <w:bottom w:val="single" w:sz="8" w:space="0" w:color="666666"/>
            </w:tcBorders>
            <w:shd w:val="clear" w:color="auto" w:fill="FFFFFF"/>
            <w:tcMar>
              <w:top w:w="0" w:type="dxa"/>
              <w:left w:w="0" w:type="dxa"/>
              <w:bottom w:w="0" w:type="dxa"/>
              <w:right w:w="0" w:type="dxa"/>
            </w:tcMar>
            <w:vAlign w:val="center"/>
          </w:tcPr>
          <w:p w14:paraId="75EBF9A6" w14:textId="77777777" w:rsidR="00610E93" w:rsidRDefault="002C086F">
            <w:pPr>
              <w:spacing w:before="100" w:after="100"/>
              <w:ind w:left="100" w:right="100"/>
              <w:jc w:val="center"/>
            </w:pPr>
            <w:r>
              <w:rPr>
                <w:rFonts w:ascii="Helvetica" w:eastAsia="Helvetica" w:hAnsi="Helvetica" w:cs="Helvetica"/>
                <w:color w:val="000000"/>
                <w:sz w:val="22"/>
                <w:szCs w:val="22"/>
              </w:rPr>
              <w:t>RMSE</w:t>
            </w:r>
          </w:p>
        </w:tc>
        <w:tc>
          <w:tcPr>
            <w:tcW w:w="961" w:type="dxa"/>
            <w:tcBorders>
              <w:bottom w:val="single" w:sz="8" w:space="0" w:color="666666"/>
            </w:tcBorders>
            <w:shd w:val="clear" w:color="auto" w:fill="FFFFFF"/>
            <w:tcMar>
              <w:top w:w="0" w:type="dxa"/>
              <w:left w:w="0" w:type="dxa"/>
              <w:bottom w:w="0" w:type="dxa"/>
              <w:right w:w="0" w:type="dxa"/>
            </w:tcMar>
            <w:vAlign w:val="center"/>
          </w:tcPr>
          <w:p w14:paraId="78D53B21" w14:textId="77777777" w:rsidR="00610E93" w:rsidRDefault="002C086F">
            <w:pPr>
              <w:spacing w:before="100" w:after="100"/>
              <w:ind w:left="100" w:right="100"/>
              <w:jc w:val="center"/>
            </w:pPr>
            <w:r>
              <w:rPr>
                <w:rFonts w:ascii="Helvetica" w:eastAsia="Helvetica" w:hAnsi="Helvetica" w:cs="Helvetica"/>
                <w:color w:val="000000"/>
                <w:sz w:val="22"/>
                <w:szCs w:val="22"/>
              </w:rPr>
              <w:t>𝜋̂</w:t>
            </w:r>
            <w:r>
              <w:rPr>
                <w:rFonts w:ascii="Helvetica" w:eastAsia="Helvetica" w:hAnsi="Helvetica" w:cs="Helvetica"/>
                <w:color w:val="000000"/>
                <w:sz w:val="22"/>
                <w:szCs w:val="22"/>
                <w:vertAlign w:val="subscript"/>
              </w:rPr>
              <w:t>loss</w:t>
            </w:r>
          </w:p>
        </w:tc>
        <w:tc>
          <w:tcPr>
            <w:tcW w:w="432" w:type="dxa"/>
            <w:tcBorders>
              <w:bottom w:val="single" w:sz="8" w:space="0" w:color="666666"/>
            </w:tcBorders>
            <w:shd w:val="clear" w:color="auto" w:fill="FFFFFF"/>
            <w:tcMar>
              <w:top w:w="0" w:type="dxa"/>
              <w:left w:w="0" w:type="dxa"/>
              <w:bottom w:w="0" w:type="dxa"/>
              <w:right w:w="0" w:type="dxa"/>
            </w:tcMar>
            <w:vAlign w:val="center"/>
          </w:tcPr>
          <w:p w14:paraId="274A5B7F" w14:textId="77777777" w:rsidR="00610E93" w:rsidRDefault="00610E93">
            <w:pPr>
              <w:spacing w:before="100" w:after="100"/>
              <w:ind w:left="100" w:right="100"/>
              <w:jc w:val="center"/>
            </w:pPr>
          </w:p>
        </w:tc>
        <w:tc>
          <w:tcPr>
            <w:tcW w:w="1254" w:type="dxa"/>
            <w:tcBorders>
              <w:bottom w:val="single" w:sz="8" w:space="0" w:color="666666"/>
            </w:tcBorders>
            <w:shd w:val="clear" w:color="auto" w:fill="FFFFFF"/>
            <w:tcMar>
              <w:top w:w="0" w:type="dxa"/>
              <w:left w:w="0" w:type="dxa"/>
              <w:bottom w:w="0" w:type="dxa"/>
              <w:right w:w="0" w:type="dxa"/>
            </w:tcMar>
            <w:vAlign w:val="center"/>
          </w:tcPr>
          <w:p w14:paraId="6AA4F060" w14:textId="77777777" w:rsidR="00610E93" w:rsidRDefault="002C086F">
            <w:pPr>
              <w:spacing w:before="100" w:after="100"/>
              <w:ind w:left="100" w:right="100"/>
              <w:jc w:val="center"/>
            </w:pPr>
            <w:r>
              <w:rPr>
                <w:rFonts w:ascii="Helvetica" w:eastAsia="Helvetica" w:hAnsi="Helvetica" w:cs="Helvetica"/>
                <w:color w:val="000000"/>
                <w:sz w:val="22"/>
                <w:szCs w:val="22"/>
              </w:rPr>
              <w:t>RMSE</w:t>
            </w:r>
          </w:p>
        </w:tc>
        <w:tc>
          <w:tcPr>
            <w:tcW w:w="900" w:type="dxa"/>
            <w:tcBorders>
              <w:bottom w:val="single" w:sz="8" w:space="0" w:color="666666"/>
            </w:tcBorders>
            <w:shd w:val="clear" w:color="auto" w:fill="FFFFFF"/>
            <w:tcMar>
              <w:top w:w="0" w:type="dxa"/>
              <w:left w:w="0" w:type="dxa"/>
              <w:bottom w:w="0" w:type="dxa"/>
              <w:right w:w="0" w:type="dxa"/>
            </w:tcMar>
            <w:vAlign w:val="center"/>
          </w:tcPr>
          <w:p w14:paraId="54A67987" w14:textId="77777777" w:rsidR="00610E93" w:rsidRDefault="002C086F">
            <w:pPr>
              <w:spacing w:before="100" w:after="100"/>
              <w:ind w:left="100" w:right="100"/>
              <w:jc w:val="center"/>
            </w:pPr>
            <w:r>
              <w:rPr>
                <w:rFonts w:ascii="Helvetica" w:eastAsia="Helvetica" w:hAnsi="Helvetica" w:cs="Helvetica"/>
                <w:color w:val="000000"/>
                <w:sz w:val="22"/>
                <w:szCs w:val="22"/>
              </w:rPr>
              <w:t>𝜋̂</w:t>
            </w:r>
            <w:r>
              <w:rPr>
                <w:rFonts w:ascii="Helvetica" w:eastAsia="Helvetica" w:hAnsi="Helvetica" w:cs="Helvetica"/>
                <w:color w:val="000000"/>
                <w:sz w:val="22"/>
                <w:szCs w:val="22"/>
                <w:vertAlign w:val="subscript"/>
              </w:rPr>
              <w:t>loss</w:t>
            </w:r>
          </w:p>
        </w:tc>
      </w:tr>
      <w:tr w:rsidR="00610E93" w14:paraId="18333D09" w14:textId="77777777" w:rsidTr="00610E93">
        <w:trPr>
          <w:cantSplit/>
          <w:jc w:val="center"/>
        </w:trPr>
        <w:tc>
          <w:tcPr>
            <w:tcW w:w="1242" w:type="dxa"/>
            <w:shd w:val="clear" w:color="auto" w:fill="FFFFFF"/>
            <w:tcMar>
              <w:top w:w="0" w:type="dxa"/>
              <w:left w:w="0" w:type="dxa"/>
              <w:bottom w:w="0" w:type="dxa"/>
              <w:right w:w="0" w:type="dxa"/>
            </w:tcMar>
            <w:vAlign w:val="center"/>
          </w:tcPr>
          <w:p w14:paraId="0354BEDD" w14:textId="77777777" w:rsidR="00610E93" w:rsidRDefault="002C086F">
            <w:pPr>
              <w:spacing w:before="100" w:after="100"/>
              <w:ind w:left="100" w:right="100"/>
            </w:pPr>
            <w:r>
              <w:rPr>
                <w:rFonts w:ascii="Helvetica" w:eastAsia="Helvetica" w:hAnsi="Helvetica" w:cs="Helvetica"/>
                <w:color w:val="000000"/>
                <w:sz w:val="22"/>
                <w:szCs w:val="22"/>
              </w:rPr>
              <w:t>aby</w:t>
            </w:r>
          </w:p>
        </w:tc>
        <w:tc>
          <w:tcPr>
            <w:tcW w:w="432" w:type="dxa"/>
            <w:shd w:val="clear" w:color="auto" w:fill="FFFFFF"/>
            <w:tcMar>
              <w:top w:w="0" w:type="dxa"/>
              <w:left w:w="0" w:type="dxa"/>
              <w:bottom w:w="0" w:type="dxa"/>
              <w:right w:w="0" w:type="dxa"/>
            </w:tcMar>
            <w:vAlign w:val="center"/>
          </w:tcPr>
          <w:p w14:paraId="652AE5D8" w14:textId="77777777" w:rsidR="00610E93" w:rsidRDefault="00610E93">
            <w:pPr>
              <w:spacing w:before="100" w:after="100"/>
              <w:ind w:left="100" w:right="100"/>
              <w:jc w:val="center"/>
            </w:pPr>
          </w:p>
        </w:tc>
        <w:tc>
          <w:tcPr>
            <w:tcW w:w="1046" w:type="dxa"/>
            <w:shd w:val="clear" w:color="auto" w:fill="FFFFFF"/>
            <w:tcMar>
              <w:top w:w="0" w:type="dxa"/>
              <w:left w:w="0" w:type="dxa"/>
              <w:bottom w:w="0" w:type="dxa"/>
              <w:right w:w="0" w:type="dxa"/>
            </w:tcMar>
            <w:vAlign w:val="center"/>
          </w:tcPr>
          <w:p w14:paraId="39C08D34" w14:textId="77777777" w:rsidR="00610E93" w:rsidRDefault="002C086F">
            <w:pPr>
              <w:spacing w:before="100" w:after="100"/>
              <w:ind w:left="100" w:right="100"/>
              <w:jc w:val="center"/>
            </w:pPr>
            <w:r>
              <w:rPr>
                <w:rFonts w:ascii="Helvetica" w:eastAsia="Helvetica" w:hAnsi="Helvetica" w:cs="Helvetica"/>
                <w:color w:val="000000"/>
                <w:sz w:val="22"/>
                <w:szCs w:val="22"/>
              </w:rPr>
              <w:t>45.3</w:t>
            </w:r>
          </w:p>
        </w:tc>
        <w:tc>
          <w:tcPr>
            <w:tcW w:w="961" w:type="dxa"/>
            <w:shd w:val="clear" w:color="auto" w:fill="FFFFFF"/>
            <w:tcMar>
              <w:top w:w="0" w:type="dxa"/>
              <w:left w:w="0" w:type="dxa"/>
              <w:bottom w:w="0" w:type="dxa"/>
              <w:right w:w="0" w:type="dxa"/>
            </w:tcMar>
            <w:vAlign w:val="center"/>
          </w:tcPr>
          <w:p w14:paraId="2AF5C66E" w14:textId="77777777" w:rsidR="00610E93" w:rsidRDefault="002C086F">
            <w:pPr>
              <w:spacing w:before="100" w:after="100"/>
              <w:ind w:left="100" w:right="100"/>
              <w:jc w:val="center"/>
            </w:pPr>
            <w:r>
              <w:rPr>
                <w:rFonts w:ascii="Helvetica" w:eastAsia="Helvetica" w:hAnsi="Helvetica" w:cs="Helvetica"/>
                <w:color w:val="000000"/>
                <w:sz w:val="22"/>
                <w:szCs w:val="22"/>
              </w:rPr>
              <w:t>29.39</w:t>
            </w:r>
          </w:p>
        </w:tc>
        <w:tc>
          <w:tcPr>
            <w:tcW w:w="432" w:type="dxa"/>
            <w:shd w:val="clear" w:color="auto" w:fill="FFFFFF"/>
            <w:tcMar>
              <w:top w:w="0" w:type="dxa"/>
              <w:left w:w="0" w:type="dxa"/>
              <w:bottom w:w="0" w:type="dxa"/>
              <w:right w:w="0" w:type="dxa"/>
            </w:tcMar>
            <w:vAlign w:val="center"/>
          </w:tcPr>
          <w:p w14:paraId="31CA28D4" w14:textId="77777777" w:rsidR="00610E93" w:rsidRDefault="00610E93">
            <w:pPr>
              <w:spacing w:before="100" w:after="100"/>
              <w:ind w:left="100" w:right="100"/>
              <w:jc w:val="center"/>
            </w:pPr>
          </w:p>
        </w:tc>
        <w:tc>
          <w:tcPr>
            <w:tcW w:w="1046" w:type="dxa"/>
            <w:shd w:val="clear" w:color="auto" w:fill="FFFFFF"/>
            <w:tcMar>
              <w:top w:w="0" w:type="dxa"/>
              <w:left w:w="0" w:type="dxa"/>
              <w:bottom w:w="0" w:type="dxa"/>
              <w:right w:w="0" w:type="dxa"/>
            </w:tcMar>
            <w:vAlign w:val="center"/>
          </w:tcPr>
          <w:p w14:paraId="338D0FB4" w14:textId="77777777" w:rsidR="00610E93" w:rsidRDefault="002C086F">
            <w:pPr>
              <w:spacing w:before="100" w:after="100"/>
              <w:ind w:left="100" w:right="100"/>
              <w:jc w:val="center"/>
            </w:pPr>
            <w:r>
              <w:rPr>
                <w:rFonts w:ascii="Helvetica" w:eastAsia="Helvetica" w:hAnsi="Helvetica" w:cs="Helvetica"/>
                <w:color w:val="000000"/>
                <w:sz w:val="22"/>
                <w:szCs w:val="22"/>
              </w:rPr>
              <w:t>39.5</w:t>
            </w:r>
          </w:p>
        </w:tc>
        <w:tc>
          <w:tcPr>
            <w:tcW w:w="961" w:type="dxa"/>
            <w:shd w:val="clear" w:color="auto" w:fill="FFFFFF"/>
            <w:tcMar>
              <w:top w:w="0" w:type="dxa"/>
              <w:left w:w="0" w:type="dxa"/>
              <w:bottom w:w="0" w:type="dxa"/>
              <w:right w:w="0" w:type="dxa"/>
            </w:tcMar>
            <w:vAlign w:val="center"/>
          </w:tcPr>
          <w:p w14:paraId="45A03931" w14:textId="77777777" w:rsidR="00610E93" w:rsidRDefault="002C086F">
            <w:pPr>
              <w:spacing w:before="100" w:after="100"/>
              <w:ind w:left="100" w:right="100"/>
              <w:jc w:val="center"/>
            </w:pPr>
            <w:r>
              <w:rPr>
                <w:rFonts w:ascii="Helvetica" w:eastAsia="Helvetica" w:hAnsi="Helvetica" w:cs="Helvetica"/>
                <w:color w:val="000000"/>
                <w:sz w:val="22"/>
                <w:szCs w:val="22"/>
              </w:rPr>
              <w:t>22.52</w:t>
            </w:r>
          </w:p>
        </w:tc>
        <w:tc>
          <w:tcPr>
            <w:tcW w:w="432" w:type="dxa"/>
            <w:shd w:val="clear" w:color="auto" w:fill="FFFFFF"/>
            <w:tcMar>
              <w:top w:w="0" w:type="dxa"/>
              <w:left w:w="0" w:type="dxa"/>
              <w:bottom w:w="0" w:type="dxa"/>
              <w:right w:w="0" w:type="dxa"/>
            </w:tcMar>
            <w:vAlign w:val="center"/>
          </w:tcPr>
          <w:p w14:paraId="2EBEED9C" w14:textId="77777777" w:rsidR="00610E93" w:rsidRDefault="00610E93">
            <w:pPr>
              <w:spacing w:before="100" w:after="100"/>
              <w:ind w:left="100" w:right="100"/>
              <w:jc w:val="center"/>
            </w:pPr>
          </w:p>
        </w:tc>
        <w:tc>
          <w:tcPr>
            <w:tcW w:w="1046" w:type="dxa"/>
            <w:shd w:val="clear" w:color="auto" w:fill="FFFFFF"/>
            <w:tcMar>
              <w:top w:w="0" w:type="dxa"/>
              <w:left w:w="0" w:type="dxa"/>
              <w:bottom w:w="0" w:type="dxa"/>
              <w:right w:w="0" w:type="dxa"/>
            </w:tcMar>
            <w:vAlign w:val="center"/>
          </w:tcPr>
          <w:p w14:paraId="6DAE4738" w14:textId="77777777" w:rsidR="00610E93" w:rsidRDefault="002C086F">
            <w:pPr>
              <w:spacing w:before="100" w:after="100"/>
              <w:ind w:left="100" w:right="100"/>
              <w:jc w:val="center"/>
            </w:pPr>
            <w:r>
              <w:rPr>
                <w:rFonts w:ascii="Helvetica" w:eastAsia="Helvetica" w:hAnsi="Helvetica" w:cs="Helvetica"/>
                <w:color w:val="000000"/>
                <w:sz w:val="22"/>
                <w:szCs w:val="22"/>
              </w:rPr>
              <w:t>62.8</w:t>
            </w:r>
          </w:p>
        </w:tc>
        <w:tc>
          <w:tcPr>
            <w:tcW w:w="961" w:type="dxa"/>
            <w:shd w:val="clear" w:color="auto" w:fill="FFFFFF"/>
            <w:tcMar>
              <w:top w:w="0" w:type="dxa"/>
              <w:left w:w="0" w:type="dxa"/>
              <w:bottom w:w="0" w:type="dxa"/>
              <w:right w:w="0" w:type="dxa"/>
            </w:tcMar>
            <w:vAlign w:val="center"/>
          </w:tcPr>
          <w:p w14:paraId="51EF2F78" w14:textId="77777777" w:rsidR="00610E93" w:rsidRDefault="002C086F">
            <w:pPr>
              <w:spacing w:before="100" w:after="100"/>
              <w:ind w:left="100" w:right="100"/>
              <w:jc w:val="center"/>
            </w:pPr>
            <w:r>
              <w:rPr>
                <w:rFonts w:ascii="Helvetica" w:eastAsia="Helvetica" w:hAnsi="Helvetica" w:cs="Helvetica"/>
                <w:color w:val="000000"/>
                <w:sz w:val="22"/>
                <w:szCs w:val="22"/>
              </w:rPr>
              <w:t>58.99</w:t>
            </w:r>
          </w:p>
        </w:tc>
        <w:tc>
          <w:tcPr>
            <w:tcW w:w="432" w:type="dxa"/>
            <w:shd w:val="clear" w:color="auto" w:fill="FFFFFF"/>
            <w:tcMar>
              <w:top w:w="0" w:type="dxa"/>
              <w:left w:w="0" w:type="dxa"/>
              <w:bottom w:w="0" w:type="dxa"/>
              <w:right w:w="0" w:type="dxa"/>
            </w:tcMar>
            <w:vAlign w:val="center"/>
          </w:tcPr>
          <w:p w14:paraId="5FFCFFCF" w14:textId="77777777" w:rsidR="00610E93" w:rsidRDefault="00610E93">
            <w:pPr>
              <w:spacing w:before="100" w:after="100"/>
              <w:ind w:left="100" w:right="100"/>
              <w:jc w:val="center"/>
            </w:pPr>
          </w:p>
        </w:tc>
        <w:tc>
          <w:tcPr>
            <w:tcW w:w="1254" w:type="dxa"/>
            <w:shd w:val="clear" w:color="auto" w:fill="FFFFFF"/>
            <w:tcMar>
              <w:top w:w="0" w:type="dxa"/>
              <w:left w:w="0" w:type="dxa"/>
              <w:bottom w:w="0" w:type="dxa"/>
              <w:right w:w="0" w:type="dxa"/>
            </w:tcMar>
            <w:vAlign w:val="center"/>
          </w:tcPr>
          <w:p w14:paraId="07EE93A6" w14:textId="77777777" w:rsidR="00610E93" w:rsidRDefault="002C086F">
            <w:pPr>
              <w:spacing w:before="100" w:after="100"/>
              <w:ind w:left="100" w:right="100"/>
              <w:jc w:val="center"/>
            </w:pPr>
            <w:r>
              <w:rPr>
                <w:rFonts w:ascii="Helvetica" w:eastAsia="Helvetica" w:hAnsi="Helvetica" w:cs="Helvetica"/>
                <w:color w:val="000000"/>
                <w:sz w:val="22"/>
                <w:szCs w:val="22"/>
              </w:rPr>
              <w:t>21.6</w:t>
            </w:r>
          </w:p>
        </w:tc>
        <w:tc>
          <w:tcPr>
            <w:tcW w:w="900" w:type="dxa"/>
            <w:shd w:val="clear" w:color="auto" w:fill="FFFFFF"/>
            <w:tcMar>
              <w:top w:w="0" w:type="dxa"/>
              <w:left w:w="0" w:type="dxa"/>
              <w:bottom w:w="0" w:type="dxa"/>
              <w:right w:w="0" w:type="dxa"/>
            </w:tcMar>
            <w:vAlign w:val="center"/>
          </w:tcPr>
          <w:p w14:paraId="66A30CE9" w14:textId="77777777" w:rsidR="00610E93" w:rsidRDefault="002C086F">
            <w:pPr>
              <w:spacing w:before="100" w:after="100"/>
              <w:ind w:left="100" w:right="100"/>
              <w:jc w:val="center"/>
            </w:pPr>
            <w:r>
              <w:rPr>
                <w:rFonts w:ascii="Helvetica" w:eastAsia="Helvetica" w:hAnsi="Helvetica" w:cs="Helvetica"/>
                <w:color w:val="000000"/>
                <w:sz w:val="22"/>
                <w:szCs w:val="22"/>
              </w:rPr>
              <w:t xml:space="preserve"> 4.92</w:t>
            </w:r>
          </w:p>
        </w:tc>
      </w:tr>
      <w:tr w:rsidR="00610E93" w14:paraId="39EAD926" w14:textId="77777777" w:rsidTr="00610E93">
        <w:trPr>
          <w:cantSplit/>
          <w:jc w:val="center"/>
        </w:trPr>
        <w:tc>
          <w:tcPr>
            <w:tcW w:w="1242" w:type="dxa"/>
            <w:shd w:val="clear" w:color="auto" w:fill="FFFFFF"/>
            <w:tcMar>
              <w:top w:w="0" w:type="dxa"/>
              <w:left w:w="0" w:type="dxa"/>
              <w:bottom w:w="0" w:type="dxa"/>
              <w:right w:w="0" w:type="dxa"/>
            </w:tcMar>
            <w:vAlign w:val="center"/>
          </w:tcPr>
          <w:p w14:paraId="00B93573" w14:textId="77777777" w:rsidR="00610E93" w:rsidRDefault="002C086F">
            <w:pPr>
              <w:spacing w:before="100" w:after="100"/>
              <w:ind w:left="100" w:right="100"/>
            </w:pPr>
            <w:proofErr w:type="spellStart"/>
            <w:r>
              <w:rPr>
                <w:rFonts w:ascii="Helvetica" w:eastAsia="Helvetica" w:hAnsi="Helvetica" w:cs="Helvetica"/>
                <w:color w:val="000000"/>
                <w:sz w:val="22"/>
                <w:szCs w:val="22"/>
              </w:rPr>
              <w:t>abytt</w:t>
            </w:r>
            <w:proofErr w:type="spellEnd"/>
          </w:p>
        </w:tc>
        <w:tc>
          <w:tcPr>
            <w:tcW w:w="432" w:type="dxa"/>
            <w:shd w:val="clear" w:color="auto" w:fill="FFFFFF"/>
            <w:tcMar>
              <w:top w:w="0" w:type="dxa"/>
              <w:left w:w="0" w:type="dxa"/>
              <w:bottom w:w="0" w:type="dxa"/>
              <w:right w:w="0" w:type="dxa"/>
            </w:tcMar>
            <w:vAlign w:val="center"/>
          </w:tcPr>
          <w:p w14:paraId="5C443293" w14:textId="77777777" w:rsidR="00610E93" w:rsidRDefault="00610E93">
            <w:pPr>
              <w:spacing w:before="100" w:after="100"/>
              <w:ind w:left="100" w:right="100"/>
              <w:jc w:val="center"/>
            </w:pPr>
          </w:p>
        </w:tc>
        <w:tc>
          <w:tcPr>
            <w:tcW w:w="1046" w:type="dxa"/>
            <w:shd w:val="clear" w:color="auto" w:fill="FFFFFF"/>
            <w:tcMar>
              <w:top w:w="0" w:type="dxa"/>
              <w:left w:w="0" w:type="dxa"/>
              <w:bottom w:w="0" w:type="dxa"/>
              <w:right w:w="0" w:type="dxa"/>
            </w:tcMar>
            <w:vAlign w:val="center"/>
          </w:tcPr>
          <w:p w14:paraId="3F551B47" w14:textId="77777777" w:rsidR="00610E93" w:rsidRDefault="002C086F">
            <w:pPr>
              <w:spacing w:before="100" w:after="100"/>
              <w:ind w:left="100" w:right="100"/>
              <w:jc w:val="center"/>
            </w:pPr>
            <w:r>
              <w:rPr>
                <w:rFonts w:ascii="Helvetica" w:eastAsia="Helvetica" w:hAnsi="Helvetica" w:cs="Helvetica"/>
                <w:color w:val="000000"/>
                <w:sz w:val="22"/>
                <w:szCs w:val="22"/>
              </w:rPr>
              <w:t>47.2</w:t>
            </w:r>
          </w:p>
        </w:tc>
        <w:tc>
          <w:tcPr>
            <w:tcW w:w="961" w:type="dxa"/>
            <w:shd w:val="clear" w:color="auto" w:fill="FFFFFF"/>
            <w:tcMar>
              <w:top w:w="0" w:type="dxa"/>
              <w:left w:w="0" w:type="dxa"/>
              <w:bottom w:w="0" w:type="dxa"/>
              <w:right w:w="0" w:type="dxa"/>
            </w:tcMar>
            <w:vAlign w:val="center"/>
          </w:tcPr>
          <w:p w14:paraId="3F044AFC" w14:textId="77777777" w:rsidR="00610E93" w:rsidRDefault="002C086F">
            <w:pPr>
              <w:spacing w:before="100" w:after="100"/>
              <w:ind w:left="100" w:right="100"/>
              <w:jc w:val="center"/>
            </w:pPr>
            <w:r>
              <w:rPr>
                <w:rFonts w:ascii="Helvetica" w:eastAsia="Helvetica" w:hAnsi="Helvetica" w:cs="Helvetica"/>
                <w:color w:val="000000"/>
                <w:sz w:val="22"/>
                <w:szCs w:val="22"/>
              </w:rPr>
              <w:t>32.12</w:t>
            </w:r>
          </w:p>
        </w:tc>
        <w:tc>
          <w:tcPr>
            <w:tcW w:w="432" w:type="dxa"/>
            <w:shd w:val="clear" w:color="auto" w:fill="FFFFFF"/>
            <w:tcMar>
              <w:top w:w="0" w:type="dxa"/>
              <w:left w:w="0" w:type="dxa"/>
              <w:bottom w:w="0" w:type="dxa"/>
              <w:right w:w="0" w:type="dxa"/>
            </w:tcMar>
            <w:vAlign w:val="center"/>
          </w:tcPr>
          <w:p w14:paraId="22BD775F" w14:textId="77777777" w:rsidR="00610E93" w:rsidRDefault="00610E93">
            <w:pPr>
              <w:spacing w:before="100" w:after="100"/>
              <w:ind w:left="100" w:right="100"/>
              <w:jc w:val="center"/>
            </w:pPr>
          </w:p>
        </w:tc>
        <w:tc>
          <w:tcPr>
            <w:tcW w:w="1046" w:type="dxa"/>
            <w:shd w:val="clear" w:color="auto" w:fill="FFFFFF"/>
            <w:tcMar>
              <w:top w:w="0" w:type="dxa"/>
              <w:left w:w="0" w:type="dxa"/>
              <w:bottom w:w="0" w:type="dxa"/>
              <w:right w:w="0" w:type="dxa"/>
            </w:tcMar>
            <w:vAlign w:val="center"/>
          </w:tcPr>
          <w:p w14:paraId="59993879" w14:textId="77777777" w:rsidR="00610E93" w:rsidRDefault="002C086F">
            <w:pPr>
              <w:spacing w:before="100" w:after="100"/>
              <w:ind w:left="100" w:right="100"/>
              <w:jc w:val="center"/>
            </w:pPr>
            <w:r>
              <w:rPr>
                <w:rFonts w:ascii="Helvetica" w:eastAsia="Helvetica" w:hAnsi="Helvetica" w:cs="Helvetica"/>
                <w:color w:val="000000"/>
                <w:sz w:val="22"/>
                <w:szCs w:val="22"/>
              </w:rPr>
              <w:t>39.0</w:t>
            </w:r>
          </w:p>
        </w:tc>
        <w:tc>
          <w:tcPr>
            <w:tcW w:w="961" w:type="dxa"/>
            <w:shd w:val="clear" w:color="auto" w:fill="FFFFFF"/>
            <w:tcMar>
              <w:top w:w="0" w:type="dxa"/>
              <w:left w:w="0" w:type="dxa"/>
              <w:bottom w:w="0" w:type="dxa"/>
              <w:right w:w="0" w:type="dxa"/>
            </w:tcMar>
            <w:vAlign w:val="center"/>
          </w:tcPr>
          <w:p w14:paraId="6618664D" w14:textId="77777777" w:rsidR="00610E93" w:rsidRDefault="002C086F">
            <w:pPr>
              <w:spacing w:before="100" w:after="100"/>
              <w:ind w:left="100" w:right="100"/>
              <w:jc w:val="center"/>
            </w:pPr>
            <w:r>
              <w:rPr>
                <w:rFonts w:ascii="Helvetica" w:eastAsia="Helvetica" w:hAnsi="Helvetica" w:cs="Helvetica"/>
                <w:color w:val="000000"/>
                <w:sz w:val="22"/>
                <w:szCs w:val="22"/>
              </w:rPr>
              <w:t>22.20</w:t>
            </w:r>
          </w:p>
        </w:tc>
        <w:tc>
          <w:tcPr>
            <w:tcW w:w="432" w:type="dxa"/>
            <w:shd w:val="clear" w:color="auto" w:fill="FFFFFF"/>
            <w:tcMar>
              <w:top w:w="0" w:type="dxa"/>
              <w:left w:w="0" w:type="dxa"/>
              <w:bottom w:w="0" w:type="dxa"/>
              <w:right w:w="0" w:type="dxa"/>
            </w:tcMar>
            <w:vAlign w:val="center"/>
          </w:tcPr>
          <w:p w14:paraId="51198AD6" w14:textId="77777777" w:rsidR="00610E93" w:rsidRDefault="00610E93">
            <w:pPr>
              <w:spacing w:before="100" w:after="100"/>
              <w:ind w:left="100" w:right="100"/>
              <w:jc w:val="center"/>
            </w:pPr>
          </w:p>
        </w:tc>
        <w:tc>
          <w:tcPr>
            <w:tcW w:w="1046" w:type="dxa"/>
            <w:shd w:val="clear" w:color="auto" w:fill="FFFFFF"/>
            <w:tcMar>
              <w:top w:w="0" w:type="dxa"/>
              <w:left w:w="0" w:type="dxa"/>
              <w:bottom w:w="0" w:type="dxa"/>
              <w:right w:w="0" w:type="dxa"/>
            </w:tcMar>
            <w:vAlign w:val="center"/>
          </w:tcPr>
          <w:p w14:paraId="5BF01F0A" w14:textId="77777777" w:rsidR="00610E93" w:rsidRDefault="002C086F">
            <w:pPr>
              <w:spacing w:before="100" w:after="100"/>
              <w:ind w:left="100" w:right="100"/>
              <w:jc w:val="center"/>
            </w:pPr>
            <w:r>
              <w:rPr>
                <w:rFonts w:ascii="Helvetica" w:eastAsia="Helvetica" w:hAnsi="Helvetica" w:cs="Helvetica"/>
                <w:color w:val="000000"/>
                <w:sz w:val="22"/>
                <w:szCs w:val="22"/>
              </w:rPr>
              <w:t>62.8</w:t>
            </w:r>
          </w:p>
        </w:tc>
        <w:tc>
          <w:tcPr>
            <w:tcW w:w="961" w:type="dxa"/>
            <w:shd w:val="clear" w:color="auto" w:fill="FFFFFF"/>
            <w:tcMar>
              <w:top w:w="0" w:type="dxa"/>
              <w:left w:w="0" w:type="dxa"/>
              <w:bottom w:w="0" w:type="dxa"/>
              <w:right w:w="0" w:type="dxa"/>
            </w:tcMar>
            <w:vAlign w:val="center"/>
          </w:tcPr>
          <w:p w14:paraId="25E3A0AB" w14:textId="77777777" w:rsidR="00610E93" w:rsidRDefault="002C086F">
            <w:pPr>
              <w:spacing w:before="100" w:after="100"/>
              <w:ind w:left="100" w:right="100"/>
              <w:jc w:val="center"/>
            </w:pPr>
            <w:r>
              <w:rPr>
                <w:rFonts w:ascii="Helvetica" w:eastAsia="Helvetica" w:hAnsi="Helvetica" w:cs="Helvetica"/>
                <w:color w:val="000000"/>
                <w:sz w:val="22"/>
                <w:szCs w:val="22"/>
              </w:rPr>
              <w:t>58.99</w:t>
            </w:r>
          </w:p>
        </w:tc>
        <w:tc>
          <w:tcPr>
            <w:tcW w:w="432" w:type="dxa"/>
            <w:shd w:val="clear" w:color="auto" w:fill="FFFFFF"/>
            <w:tcMar>
              <w:top w:w="0" w:type="dxa"/>
              <w:left w:w="0" w:type="dxa"/>
              <w:bottom w:w="0" w:type="dxa"/>
              <w:right w:w="0" w:type="dxa"/>
            </w:tcMar>
            <w:vAlign w:val="center"/>
          </w:tcPr>
          <w:p w14:paraId="28979863" w14:textId="77777777" w:rsidR="00610E93" w:rsidRDefault="00610E93">
            <w:pPr>
              <w:spacing w:before="100" w:after="100"/>
              <w:ind w:left="100" w:right="100"/>
              <w:jc w:val="center"/>
            </w:pPr>
          </w:p>
        </w:tc>
        <w:tc>
          <w:tcPr>
            <w:tcW w:w="1254" w:type="dxa"/>
            <w:shd w:val="clear" w:color="auto" w:fill="FFFFFF"/>
            <w:tcMar>
              <w:top w:w="0" w:type="dxa"/>
              <w:left w:w="0" w:type="dxa"/>
              <w:bottom w:w="0" w:type="dxa"/>
              <w:right w:w="0" w:type="dxa"/>
            </w:tcMar>
            <w:vAlign w:val="center"/>
          </w:tcPr>
          <w:p w14:paraId="5ABDE6C1" w14:textId="77777777" w:rsidR="00610E93" w:rsidRDefault="002C086F">
            <w:pPr>
              <w:spacing w:before="100" w:after="100"/>
              <w:ind w:left="100" w:right="100"/>
              <w:jc w:val="center"/>
            </w:pPr>
            <w:r>
              <w:rPr>
                <w:rFonts w:ascii="Helvetica" w:eastAsia="Helvetica" w:hAnsi="Helvetica" w:cs="Helvetica"/>
                <w:color w:val="000000"/>
                <w:sz w:val="22"/>
                <w:szCs w:val="22"/>
              </w:rPr>
              <w:t>22.1</w:t>
            </w:r>
          </w:p>
        </w:tc>
        <w:tc>
          <w:tcPr>
            <w:tcW w:w="900" w:type="dxa"/>
            <w:shd w:val="clear" w:color="auto" w:fill="FFFFFF"/>
            <w:tcMar>
              <w:top w:w="0" w:type="dxa"/>
              <w:left w:w="0" w:type="dxa"/>
              <w:bottom w:w="0" w:type="dxa"/>
              <w:right w:w="0" w:type="dxa"/>
            </w:tcMar>
            <w:vAlign w:val="center"/>
          </w:tcPr>
          <w:p w14:paraId="424A5D52" w14:textId="77777777" w:rsidR="00610E93" w:rsidRDefault="002C086F">
            <w:pPr>
              <w:spacing w:before="100" w:after="100"/>
              <w:ind w:left="100" w:right="100"/>
              <w:jc w:val="center"/>
            </w:pPr>
            <w:r>
              <w:rPr>
                <w:rFonts w:ascii="Helvetica" w:eastAsia="Helvetica" w:hAnsi="Helvetica" w:cs="Helvetica"/>
                <w:color w:val="000000"/>
                <w:sz w:val="22"/>
                <w:szCs w:val="22"/>
              </w:rPr>
              <w:t xml:space="preserve"> 5.11</w:t>
            </w:r>
          </w:p>
        </w:tc>
      </w:tr>
      <w:tr w:rsidR="00610E93" w14:paraId="327CAB34" w14:textId="77777777" w:rsidTr="00610E93">
        <w:trPr>
          <w:cantSplit/>
          <w:jc w:val="center"/>
        </w:trPr>
        <w:tc>
          <w:tcPr>
            <w:tcW w:w="1242" w:type="dxa"/>
            <w:shd w:val="clear" w:color="auto" w:fill="FFFFFF"/>
            <w:tcMar>
              <w:top w:w="0" w:type="dxa"/>
              <w:left w:w="0" w:type="dxa"/>
              <w:bottom w:w="0" w:type="dxa"/>
              <w:right w:w="0" w:type="dxa"/>
            </w:tcMar>
            <w:vAlign w:val="center"/>
          </w:tcPr>
          <w:p w14:paraId="01994FCA" w14:textId="77777777" w:rsidR="00610E93" w:rsidRDefault="002C086F">
            <w:pPr>
              <w:spacing w:before="100" w:after="100"/>
              <w:ind w:left="100" w:right="100"/>
            </w:pPr>
            <w:proofErr w:type="spellStart"/>
            <w:r>
              <w:rPr>
                <w:rFonts w:ascii="Helvetica" w:eastAsia="Helvetica" w:hAnsi="Helvetica" w:cs="Helvetica"/>
                <w:color w:val="000000"/>
                <w:sz w:val="22"/>
                <w:szCs w:val="22"/>
              </w:rPr>
              <w:t>aabbyy</w:t>
            </w:r>
            <w:proofErr w:type="spellEnd"/>
          </w:p>
        </w:tc>
        <w:tc>
          <w:tcPr>
            <w:tcW w:w="432" w:type="dxa"/>
            <w:shd w:val="clear" w:color="auto" w:fill="FFFFFF"/>
            <w:tcMar>
              <w:top w:w="0" w:type="dxa"/>
              <w:left w:w="0" w:type="dxa"/>
              <w:bottom w:w="0" w:type="dxa"/>
              <w:right w:w="0" w:type="dxa"/>
            </w:tcMar>
            <w:vAlign w:val="center"/>
          </w:tcPr>
          <w:p w14:paraId="7196A8B5" w14:textId="77777777" w:rsidR="00610E93" w:rsidRDefault="00610E93">
            <w:pPr>
              <w:spacing w:before="100" w:after="100"/>
              <w:ind w:left="100" w:right="100"/>
              <w:jc w:val="center"/>
            </w:pPr>
          </w:p>
        </w:tc>
        <w:tc>
          <w:tcPr>
            <w:tcW w:w="1046" w:type="dxa"/>
            <w:shd w:val="clear" w:color="auto" w:fill="FFFFFF"/>
            <w:tcMar>
              <w:top w:w="0" w:type="dxa"/>
              <w:left w:w="0" w:type="dxa"/>
              <w:bottom w:w="0" w:type="dxa"/>
              <w:right w:w="0" w:type="dxa"/>
            </w:tcMar>
            <w:vAlign w:val="center"/>
          </w:tcPr>
          <w:p w14:paraId="3BD32E07" w14:textId="77777777" w:rsidR="00610E93" w:rsidRDefault="002C086F">
            <w:pPr>
              <w:spacing w:before="100" w:after="100"/>
              <w:ind w:left="100" w:right="100"/>
              <w:jc w:val="center"/>
            </w:pPr>
            <w:r>
              <w:rPr>
                <w:rFonts w:ascii="Helvetica" w:eastAsia="Helvetica" w:hAnsi="Helvetica" w:cs="Helvetica"/>
                <w:color w:val="000000"/>
                <w:sz w:val="22"/>
                <w:szCs w:val="22"/>
              </w:rPr>
              <w:t>49.6</w:t>
            </w:r>
          </w:p>
        </w:tc>
        <w:tc>
          <w:tcPr>
            <w:tcW w:w="961" w:type="dxa"/>
            <w:shd w:val="clear" w:color="auto" w:fill="FFFFFF"/>
            <w:tcMar>
              <w:top w:w="0" w:type="dxa"/>
              <w:left w:w="0" w:type="dxa"/>
              <w:bottom w:w="0" w:type="dxa"/>
              <w:right w:w="0" w:type="dxa"/>
            </w:tcMar>
            <w:vAlign w:val="center"/>
          </w:tcPr>
          <w:p w14:paraId="2F9994BE" w14:textId="77777777" w:rsidR="00610E93" w:rsidRDefault="002C086F">
            <w:pPr>
              <w:spacing w:before="100" w:after="100"/>
              <w:ind w:left="100" w:right="100"/>
              <w:jc w:val="center"/>
            </w:pPr>
            <w:r>
              <w:rPr>
                <w:rFonts w:ascii="Helvetica" w:eastAsia="Helvetica" w:hAnsi="Helvetica" w:cs="Helvetica"/>
                <w:color w:val="000000"/>
                <w:sz w:val="22"/>
                <w:szCs w:val="22"/>
              </w:rPr>
              <w:t>35.80</w:t>
            </w:r>
          </w:p>
        </w:tc>
        <w:tc>
          <w:tcPr>
            <w:tcW w:w="432" w:type="dxa"/>
            <w:shd w:val="clear" w:color="auto" w:fill="FFFFFF"/>
            <w:tcMar>
              <w:top w:w="0" w:type="dxa"/>
              <w:left w:w="0" w:type="dxa"/>
              <w:bottom w:w="0" w:type="dxa"/>
              <w:right w:w="0" w:type="dxa"/>
            </w:tcMar>
            <w:vAlign w:val="center"/>
          </w:tcPr>
          <w:p w14:paraId="31EBFA77" w14:textId="77777777" w:rsidR="00610E93" w:rsidRDefault="00610E93">
            <w:pPr>
              <w:spacing w:before="100" w:after="100"/>
              <w:ind w:left="100" w:right="100"/>
              <w:jc w:val="center"/>
            </w:pPr>
          </w:p>
        </w:tc>
        <w:tc>
          <w:tcPr>
            <w:tcW w:w="1046" w:type="dxa"/>
            <w:shd w:val="clear" w:color="auto" w:fill="FFFFFF"/>
            <w:tcMar>
              <w:top w:w="0" w:type="dxa"/>
              <w:left w:w="0" w:type="dxa"/>
              <w:bottom w:w="0" w:type="dxa"/>
              <w:right w:w="0" w:type="dxa"/>
            </w:tcMar>
            <w:vAlign w:val="center"/>
          </w:tcPr>
          <w:p w14:paraId="44F47EF9" w14:textId="77777777" w:rsidR="00610E93" w:rsidRDefault="002C086F">
            <w:pPr>
              <w:spacing w:before="100" w:after="100"/>
              <w:ind w:left="100" w:right="100"/>
              <w:jc w:val="center"/>
            </w:pPr>
            <w:r>
              <w:rPr>
                <w:rFonts w:ascii="Helvetica" w:eastAsia="Helvetica" w:hAnsi="Helvetica" w:cs="Helvetica"/>
                <w:color w:val="000000"/>
                <w:sz w:val="22"/>
                <w:szCs w:val="22"/>
              </w:rPr>
              <w:t>40.6</w:t>
            </w:r>
          </w:p>
        </w:tc>
        <w:tc>
          <w:tcPr>
            <w:tcW w:w="961" w:type="dxa"/>
            <w:shd w:val="clear" w:color="auto" w:fill="FFFFFF"/>
            <w:tcMar>
              <w:top w:w="0" w:type="dxa"/>
              <w:left w:w="0" w:type="dxa"/>
              <w:bottom w:w="0" w:type="dxa"/>
              <w:right w:w="0" w:type="dxa"/>
            </w:tcMar>
            <w:vAlign w:val="center"/>
          </w:tcPr>
          <w:p w14:paraId="72B7E4D4" w14:textId="77777777" w:rsidR="00610E93" w:rsidRDefault="002C086F">
            <w:pPr>
              <w:spacing w:before="100" w:after="100"/>
              <w:ind w:left="100" w:right="100"/>
              <w:jc w:val="center"/>
            </w:pPr>
            <w:r>
              <w:rPr>
                <w:rFonts w:ascii="Helvetica" w:eastAsia="Helvetica" w:hAnsi="Helvetica" w:cs="Helvetica"/>
                <w:color w:val="000000"/>
                <w:sz w:val="22"/>
                <w:szCs w:val="22"/>
              </w:rPr>
              <w:t>23.74</w:t>
            </w:r>
          </w:p>
        </w:tc>
        <w:tc>
          <w:tcPr>
            <w:tcW w:w="432" w:type="dxa"/>
            <w:shd w:val="clear" w:color="auto" w:fill="FFFFFF"/>
            <w:tcMar>
              <w:top w:w="0" w:type="dxa"/>
              <w:left w:w="0" w:type="dxa"/>
              <w:bottom w:w="0" w:type="dxa"/>
              <w:right w:w="0" w:type="dxa"/>
            </w:tcMar>
            <w:vAlign w:val="center"/>
          </w:tcPr>
          <w:p w14:paraId="13D29912" w14:textId="77777777" w:rsidR="00610E93" w:rsidRDefault="00610E93">
            <w:pPr>
              <w:spacing w:before="100" w:after="100"/>
              <w:ind w:left="100" w:right="100"/>
              <w:jc w:val="center"/>
            </w:pPr>
          </w:p>
        </w:tc>
        <w:tc>
          <w:tcPr>
            <w:tcW w:w="1046" w:type="dxa"/>
            <w:shd w:val="clear" w:color="auto" w:fill="FFFFFF"/>
            <w:tcMar>
              <w:top w:w="0" w:type="dxa"/>
              <w:left w:w="0" w:type="dxa"/>
              <w:bottom w:w="0" w:type="dxa"/>
              <w:right w:w="0" w:type="dxa"/>
            </w:tcMar>
            <w:vAlign w:val="center"/>
          </w:tcPr>
          <w:p w14:paraId="11470B5A" w14:textId="77777777" w:rsidR="00610E93" w:rsidRDefault="002C086F">
            <w:pPr>
              <w:spacing w:before="100" w:after="100"/>
              <w:ind w:left="100" w:right="100"/>
              <w:jc w:val="center"/>
            </w:pPr>
            <w:r>
              <w:rPr>
                <w:rFonts w:ascii="Helvetica" w:eastAsia="Helvetica" w:hAnsi="Helvetica" w:cs="Helvetica"/>
                <w:color w:val="000000"/>
                <w:sz w:val="22"/>
                <w:szCs w:val="22"/>
              </w:rPr>
              <w:t>62.8</w:t>
            </w:r>
          </w:p>
        </w:tc>
        <w:tc>
          <w:tcPr>
            <w:tcW w:w="961" w:type="dxa"/>
            <w:shd w:val="clear" w:color="auto" w:fill="FFFFFF"/>
            <w:tcMar>
              <w:top w:w="0" w:type="dxa"/>
              <w:left w:w="0" w:type="dxa"/>
              <w:bottom w:w="0" w:type="dxa"/>
              <w:right w:w="0" w:type="dxa"/>
            </w:tcMar>
            <w:vAlign w:val="center"/>
          </w:tcPr>
          <w:p w14:paraId="6D8B3DEE" w14:textId="77777777" w:rsidR="00610E93" w:rsidRDefault="002C086F">
            <w:pPr>
              <w:spacing w:before="100" w:after="100"/>
              <w:ind w:left="100" w:right="100"/>
              <w:jc w:val="center"/>
            </w:pPr>
            <w:r>
              <w:rPr>
                <w:rFonts w:ascii="Helvetica" w:eastAsia="Helvetica" w:hAnsi="Helvetica" w:cs="Helvetica"/>
                <w:color w:val="000000"/>
                <w:sz w:val="22"/>
                <w:szCs w:val="22"/>
              </w:rPr>
              <w:t>58.99</w:t>
            </w:r>
          </w:p>
        </w:tc>
        <w:tc>
          <w:tcPr>
            <w:tcW w:w="432" w:type="dxa"/>
            <w:shd w:val="clear" w:color="auto" w:fill="FFFFFF"/>
            <w:tcMar>
              <w:top w:w="0" w:type="dxa"/>
              <w:left w:w="0" w:type="dxa"/>
              <w:bottom w:w="0" w:type="dxa"/>
              <w:right w:w="0" w:type="dxa"/>
            </w:tcMar>
            <w:vAlign w:val="center"/>
          </w:tcPr>
          <w:p w14:paraId="11D3C32F" w14:textId="77777777" w:rsidR="00610E93" w:rsidRDefault="00610E93">
            <w:pPr>
              <w:spacing w:before="100" w:after="100"/>
              <w:ind w:left="100" w:right="100"/>
              <w:jc w:val="center"/>
            </w:pPr>
          </w:p>
        </w:tc>
        <w:tc>
          <w:tcPr>
            <w:tcW w:w="1254" w:type="dxa"/>
            <w:shd w:val="clear" w:color="auto" w:fill="FFFFFF"/>
            <w:tcMar>
              <w:top w:w="0" w:type="dxa"/>
              <w:left w:w="0" w:type="dxa"/>
              <w:bottom w:w="0" w:type="dxa"/>
              <w:right w:w="0" w:type="dxa"/>
            </w:tcMar>
            <w:vAlign w:val="center"/>
          </w:tcPr>
          <w:p w14:paraId="03F38EF6" w14:textId="77777777" w:rsidR="00610E93" w:rsidRDefault="002C086F">
            <w:pPr>
              <w:spacing w:before="100" w:after="100"/>
              <w:ind w:left="100" w:right="100"/>
              <w:jc w:val="center"/>
            </w:pPr>
            <w:r>
              <w:rPr>
                <w:rFonts w:ascii="Helvetica" w:eastAsia="Helvetica" w:hAnsi="Helvetica" w:cs="Helvetica"/>
                <w:color w:val="000000"/>
                <w:sz w:val="22"/>
                <w:szCs w:val="22"/>
              </w:rPr>
              <w:t>23.0</w:t>
            </w:r>
          </w:p>
        </w:tc>
        <w:tc>
          <w:tcPr>
            <w:tcW w:w="900" w:type="dxa"/>
            <w:shd w:val="clear" w:color="auto" w:fill="FFFFFF"/>
            <w:tcMar>
              <w:top w:w="0" w:type="dxa"/>
              <w:left w:w="0" w:type="dxa"/>
              <w:bottom w:w="0" w:type="dxa"/>
              <w:right w:w="0" w:type="dxa"/>
            </w:tcMar>
            <w:vAlign w:val="center"/>
          </w:tcPr>
          <w:p w14:paraId="31C01F47" w14:textId="77777777" w:rsidR="00610E93" w:rsidRDefault="002C086F">
            <w:pPr>
              <w:spacing w:before="100" w:after="100"/>
              <w:ind w:left="100" w:right="100"/>
              <w:jc w:val="center"/>
            </w:pPr>
            <w:r>
              <w:rPr>
                <w:rFonts w:ascii="Helvetica" w:eastAsia="Helvetica" w:hAnsi="Helvetica" w:cs="Helvetica"/>
                <w:color w:val="000000"/>
                <w:sz w:val="22"/>
                <w:szCs w:val="22"/>
              </w:rPr>
              <w:t xml:space="preserve"> 5.60</w:t>
            </w:r>
          </w:p>
        </w:tc>
      </w:tr>
      <w:tr w:rsidR="00610E93" w14:paraId="69B36B8C" w14:textId="77777777" w:rsidTr="00610E93">
        <w:trPr>
          <w:cantSplit/>
          <w:jc w:val="center"/>
        </w:trPr>
        <w:tc>
          <w:tcPr>
            <w:tcW w:w="1242" w:type="dxa"/>
            <w:tcBorders>
              <w:bottom w:val="single" w:sz="8" w:space="0" w:color="666666"/>
            </w:tcBorders>
            <w:shd w:val="clear" w:color="auto" w:fill="FFFFFF"/>
            <w:tcMar>
              <w:top w:w="0" w:type="dxa"/>
              <w:left w:w="0" w:type="dxa"/>
              <w:bottom w:w="0" w:type="dxa"/>
              <w:right w:w="0" w:type="dxa"/>
            </w:tcMar>
            <w:vAlign w:val="center"/>
          </w:tcPr>
          <w:p w14:paraId="73C0BD82" w14:textId="77777777" w:rsidR="00610E93" w:rsidRDefault="002C086F">
            <w:pPr>
              <w:spacing w:before="100" w:after="100"/>
              <w:ind w:left="100" w:right="100"/>
            </w:pPr>
            <w:proofErr w:type="spellStart"/>
            <w:r>
              <w:rPr>
                <w:rFonts w:ascii="Helvetica" w:eastAsia="Helvetica" w:hAnsi="Helvetica" w:cs="Helvetica"/>
                <w:color w:val="000000"/>
                <w:sz w:val="22"/>
                <w:szCs w:val="22"/>
              </w:rPr>
              <w:t>aabbyytt</w:t>
            </w:r>
            <w:proofErr w:type="spellEnd"/>
          </w:p>
        </w:tc>
        <w:tc>
          <w:tcPr>
            <w:tcW w:w="432" w:type="dxa"/>
            <w:tcBorders>
              <w:bottom w:val="single" w:sz="8" w:space="0" w:color="666666"/>
            </w:tcBorders>
            <w:shd w:val="clear" w:color="auto" w:fill="FFFFFF"/>
            <w:tcMar>
              <w:top w:w="0" w:type="dxa"/>
              <w:left w:w="0" w:type="dxa"/>
              <w:bottom w:w="0" w:type="dxa"/>
              <w:right w:w="0" w:type="dxa"/>
            </w:tcMar>
            <w:vAlign w:val="center"/>
          </w:tcPr>
          <w:p w14:paraId="44331957" w14:textId="77777777" w:rsidR="00610E93" w:rsidRDefault="00610E93">
            <w:pPr>
              <w:spacing w:before="100" w:after="100"/>
              <w:ind w:left="100" w:right="100"/>
              <w:jc w:val="center"/>
            </w:pPr>
          </w:p>
        </w:tc>
        <w:tc>
          <w:tcPr>
            <w:tcW w:w="1046" w:type="dxa"/>
            <w:tcBorders>
              <w:bottom w:val="single" w:sz="8" w:space="0" w:color="666666"/>
            </w:tcBorders>
            <w:shd w:val="clear" w:color="auto" w:fill="FFFFFF"/>
            <w:tcMar>
              <w:top w:w="0" w:type="dxa"/>
              <w:left w:w="0" w:type="dxa"/>
              <w:bottom w:w="0" w:type="dxa"/>
              <w:right w:w="0" w:type="dxa"/>
            </w:tcMar>
            <w:vAlign w:val="center"/>
          </w:tcPr>
          <w:p w14:paraId="775FF4D8" w14:textId="77777777" w:rsidR="00610E93" w:rsidRDefault="002C086F">
            <w:pPr>
              <w:spacing w:before="100" w:after="100"/>
              <w:ind w:left="100" w:right="100"/>
              <w:jc w:val="center"/>
            </w:pPr>
            <w:r>
              <w:rPr>
                <w:rFonts w:ascii="Helvetica" w:eastAsia="Helvetica" w:hAnsi="Helvetica" w:cs="Helvetica"/>
                <w:color w:val="000000"/>
                <w:sz w:val="22"/>
                <w:szCs w:val="22"/>
              </w:rPr>
              <w:t>50.6</w:t>
            </w:r>
          </w:p>
        </w:tc>
        <w:tc>
          <w:tcPr>
            <w:tcW w:w="961" w:type="dxa"/>
            <w:tcBorders>
              <w:bottom w:val="single" w:sz="8" w:space="0" w:color="666666"/>
            </w:tcBorders>
            <w:shd w:val="clear" w:color="auto" w:fill="FFFFFF"/>
            <w:tcMar>
              <w:top w:w="0" w:type="dxa"/>
              <w:left w:w="0" w:type="dxa"/>
              <w:bottom w:w="0" w:type="dxa"/>
              <w:right w:w="0" w:type="dxa"/>
            </w:tcMar>
            <w:vAlign w:val="center"/>
          </w:tcPr>
          <w:p w14:paraId="3741054B" w14:textId="77777777" w:rsidR="00610E93" w:rsidRDefault="002C086F">
            <w:pPr>
              <w:spacing w:before="100" w:after="100"/>
              <w:ind w:left="100" w:right="100"/>
              <w:jc w:val="center"/>
            </w:pPr>
            <w:r>
              <w:rPr>
                <w:rFonts w:ascii="Helvetica" w:eastAsia="Helvetica" w:hAnsi="Helvetica" w:cs="Helvetica"/>
                <w:color w:val="000000"/>
                <w:sz w:val="22"/>
                <w:szCs w:val="22"/>
              </w:rPr>
              <w:t>37.44</w:t>
            </w:r>
          </w:p>
        </w:tc>
        <w:tc>
          <w:tcPr>
            <w:tcW w:w="432" w:type="dxa"/>
            <w:tcBorders>
              <w:bottom w:val="single" w:sz="8" w:space="0" w:color="666666"/>
            </w:tcBorders>
            <w:shd w:val="clear" w:color="auto" w:fill="FFFFFF"/>
            <w:tcMar>
              <w:top w:w="0" w:type="dxa"/>
              <w:left w:w="0" w:type="dxa"/>
              <w:bottom w:w="0" w:type="dxa"/>
              <w:right w:w="0" w:type="dxa"/>
            </w:tcMar>
            <w:vAlign w:val="center"/>
          </w:tcPr>
          <w:p w14:paraId="5474EDC7" w14:textId="77777777" w:rsidR="00610E93" w:rsidRDefault="00610E93">
            <w:pPr>
              <w:spacing w:before="100" w:after="100"/>
              <w:ind w:left="100" w:right="100"/>
              <w:jc w:val="center"/>
            </w:pPr>
          </w:p>
        </w:tc>
        <w:tc>
          <w:tcPr>
            <w:tcW w:w="1046" w:type="dxa"/>
            <w:tcBorders>
              <w:bottom w:val="single" w:sz="8" w:space="0" w:color="666666"/>
            </w:tcBorders>
            <w:shd w:val="clear" w:color="auto" w:fill="FFFFFF"/>
            <w:tcMar>
              <w:top w:w="0" w:type="dxa"/>
              <w:left w:w="0" w:type="dxa"/>
              <w:bottom w:w="0" w:type="dxa"/>
              <w:right w:w="0" w:type="dxa"/>
            </w:tcMar>
            <w:vAlign w:val="center"/>
          </w:tcPr>
          <w:p w14:paraId="24D2DBD6" w14:textId="77777777" w:rsidR="00610E93" w:rsidRDefault="002C086F">
            <w:pPr>
              <w:spacing w:before="100" w:after="100"/>
              <w:ind w:left="100" w:right="100"/>
              <w:jc w:val="center"/>
            </w:pPr>
            <w:r>
              <w:rPr>
                <w:rFonts w:ascii="Helvetica" w:eastAsia="Helvetica" w:hAnsi="Helvetica" w:cs="Helvetica"/>
                <w:color w:val="000000"/>
                <w:sz w:val="22"/>
                <w:szCs w:val="22"/>
              </w:rPr>
              <w:t>40.1</w:t>
            </w:r>
          </w:p>
        </w:tc>
        <w:tc>
          <w:tcPr>
            <w:tcW w:w="961" w:type="dxa"/>
            <w:tcBorders>
              <w:bottom w:val="single" w:sz="8" w:space="0" w:color="666666"/>
            </w:tcBorders>
            <w:shd w:val="clear" w:color="auto" w:fill="FFFFFF"/>
            <w:tcMar>
              <w:top w:w="0" w:type="dxa"/>
              <w:left w:w="0" w:type="dxa"/>
              <w:bottom w:w="0" w:type="dxa"/>
              <w:right w:w="0" w:type="dxa"/>
            </w:tcMar>
            <w:vAlign w:val="center"/>
          </w:tcPr>
          <w:p w14:paraId="484873D6" w14:textId="77777777" w:rsidR="00610E93" w:rsidRDefault="002C086F">
            <w:pPr>
              <w:spacing w:before="100" w:after="100"/>
              <w:ind w:left="100" w:right="100"/>
              <w:jc w:val="center"/>
            </w:pPr>
            <w:r>
              <w:rPr>
                <w:rFonts w:ascii="Helvetica" w:eastAsia="Helvetica" w:hAnsi="Helvetica" w:cs="Helvetica"/>
                <w:color w:val="000000"/>
                <w:sz w:val="22"/>
                <w:szCs w:val="22"/>
              </w:rPr>
              <w:t>23.32</w:t>
            </w:r>
          </w:p>
        </w:tc>
        <w:tc>
          <w:tcPr>
            <w:tcW w:w="432" w:type="dxa"/>
            <w:tcBorders>
              <w:bottom w:val="single" w:sz="8" w:space="0" w:color="666666"/>
            </w:tcBorders>
            <w:shd w:val="clear" w:color="auto" w:fill="FFFFFF"/>
            <w:tcMar>
              <w:top w:w="0" w:type="dxa"/>
              <w:left w:w="0" w:type="dxa"/>
              <w:bottom w:w="0" w:type="dxa"/>
              <w:right w:w="0" w:type="dxa"/>
            </w:tcMar>
            <w:vAlign w:val="center"/>
          </w:tcPr>
          <w:p w14:paraId="1E90C371" w14:textId="77777777" w:rsidR="00610E93" w:rsidRDefault="00610E93">
            <w:pPr>
              <w:spacing w:before="100" w:after="100"/>
              <w:ind w:left="100" w:right="100"/>
              <w:jc w:val="center"/>
            </w:pPr>
          </w:p>
        </w:tc>
        <w:tc>
          <w:tcPr>
            <w:tcW w:w="1046" w:type="dxa"/>
            <w:tcBorders>
              <w:bottom w:val="single" w:sz="8" w:space="0" w:color="666666"/>
            </w:tcBorders>
            <w:shd w:val="clear" w:color="auto" w:fill="FFFFFF"/>
            <w:tcMar>
              <w:top w:w="0" w:type="dxa"/>
              <w:left w:w="0" w:type="dxa"/>
              <w:bottom w:w="0" w:type="dxa"/>
              <w:right w:w="0" w:type="dxa"/>
            </w:tcMar>
            <w:vAlign w:val="center"/>
          </w:tcPr>
          <w:p w14:paraId="32A692B4" w14:textId="77777777" w:rsidR="00610E93" w:rsidRDefault="002C086F">
            <w:pPr>
              <w:spacing w:before="100" w:after="100"/>
              <w:ind w:left="100" w:right="100"/>
              <w:jc w:val="center"/>
            </w:pPr>
            <w:r>
              <w:rPr>
                <w:rFonts w:ascii="Helvetica" w:eastAsia="Helvetica" w:hAnsi="Helvetica" w:cs="Helvetica"/>
                <w:color w:val="000000"/>
                <w:sz w:val="22"/>
                <w:szCs w:val="22"/>
              </w:rPr>
              <w:t>62.8</w:t>
            </w:r>
          </w:p>
        </w:tc>
        <w:tc>
          <w:tcPr>
            <w:tcW w:w="961" w:type="dxa"/>
            <w:tcBorders>
              <w:bottom w:val="single" w:sz="8" w:space="0" w:color="666666"/>
            </w:tcBorders>
            <w:shd w:val="clear" w:color="auto" w:fill="FFFFFF"/>
            <w:tcMar>
              <w:top w:w="0" w:type="dxa"/>
              <w:left w:w="0" w:type="dxa"/>
              <w:bottom w:w="0" w:type="dxa"/>
              <w:right w:w="0" w:type="dxa"/>
            </w:tcMar>
            <w:vAlign w:val="center"/>
          </w:tcPr>
          <w:p w14:paraId="3B56D643" w14:textId="77777777" w:rsidR="00610E93" w:rsidRDefault="002C086F">
            <w:pPr>
              <w:spacing w:before="100" w:after="100"/>
              <w:ind w:left="100" w:right="100"/>
              <w:jc w:val="center"/>
            </w:pPr>
            <w:r>
              <w:rPr>
                <w:rFonts w:ascii="Helvetica" w:eastAsia="Helvetica" w:hAnsi="Helvetica" w:cs="Helvetica"/>
                <w:color w:val="000000"/>
                <w:sz w:val="22"/>
                <w:szCs w:val="22"/>
              </w:rPr>
              <w:t>58.99</w:t>
            </w:r>
          </w:p>
        </w:tc>
        <w:tc>
          <w:tcPr>
            <w:tcW w:w="432" w:type="dxa"/>
            <w:tcBorders>
              <w:bottom w:val="single" w:sz="8" w:space="0" w:color="666666"/>
            </w:tcBorders>
            <w:shd w:val="clear" w:color="auto" w:fill="FFFFFF"/>
            <w:tcMar>
              <w:top w:w="0" w:type="dxa"/>
              <w:left w:w="0" w:type="dxa"/>
              <w:bottom w:w="0" w:type="dxa"/>
              <w:right w:w="0" w:type="dxa"/>
            </w:tcMar>
            <w:vAlign w:val="center"/>
          </w:tcPr>
          <w:p w14:paraId="0D669E23" w14:textId="77777777" w:rsidR="00610E93" w:rsidRDefault="00610E93">
            <w:pPr>
              <w:spacing w:before="100" w:after="100"/>
              <w:ind w:left="100" w:right="100"/>
              <w:jc w:val="center"/>
            </w:pPr>
          </w:p>
        </w:tc>
        <w:tc>
          <w:tcPr>
            <w:tcW w:w="1254" w:type="dxa"/>
            <w:tcBorders>
              <w:bottom w:val="single" w:sz="8" w:space="0" w:color="666666"/>
            </w:tcBorders>
            <w:shd w:val="clear" w:color="auto" w:fill="FFFFFF"/>
            <w:tcMar>
              <w:top w:w="0" w:type="dxa"/>
              <w:left w:w="0" w:type="dxa"/>
              <w:bottom w:w="0" w:type="dxa"/>
              <w:right w:w="0" w:type="dxa"/>
            </w:tcMar>
            <w:vAlign w:val="center"/>
          </w:tcPr>
          <w:p w14:paraId="34CD575E" w14:textId="77777777" w:rsidR="00610E93" w:rsidRDefault="002C086F">
            <w:pPr>
              <w:spacing w:before="100" w:after="100"/>
              <w:ind w:left="100" w:right="100"/>
              <w:jc w:val="center"/>
            </w:pPr>
            <w:r>
              <w:rPr>
                <w:rFonts w:ascii="Helvetica" w:eastAsia="Helvetica" w:hAnsi="Helvetica" w:cs="Helvetica"/>
                <w:color w:val="000000"/>
                <w:sz w:val="22"/>
                <w:szCs w:val="22"/>
              </w:rPr>
              <w:t>23.1</w:t>
            </w:r>
          </w:p>
        </w:tc>
        <w:tc>
          <w:tcPr>
            <w:tcW w:w="900" w:type="dxa"/>
            <w:tcBorders>
              <w:bottom w:val="single" w:sz="8" w:space="0" w:color="666666"/>
            </w:tcBorders>
            <w:shd w:val="clear" w:color="auto" w:fill="FFFFFF"/>
            <w:tcMar>
              <w:top w:w="0" w:type="dxa"/>
              <w:left w:w="0" w:type="dxa"/>
              <w:bottom w:w="0" w:type="dxa"/>
              <w:right w:w="0" w:type="dxa"/>
            </w:tcMar>
            <w:vAlign w:val="center"/>
          </w:tcPr>
          <w:p w14:paraId="449D82E5" w14:textId="77777777" w:rsidR="00610E93" w:rsidRDefault="002C086F">
            <w:pPr>
              <w:spacing w:before="100" w:after="100"/>
              <w:ind w:left="100" w:right="100"/>
              <w:jc w:val="center"/>
            </w:pPr>
            <w:r>
              <w:rPr>
                <w:rFonts w:ascii="Helvetica" w:eastAsia="Helvetica" w:hAnsi="Helvetica" w:cs="Helvetica"/>
                <w:color w:val="000000"/>
                <w:sz w:val="22"/>
                <w:szCs w:val="22"/>
              </w:rPr>
              <w:t xml:space="preserve"> 5.67</w:t>
            </w:r>
          </w:p>
        </w:tc>
      </w:tr>
    </w:tbl>
    <w:p w14:paraId="2331CA54" w14:textId="77777777" w:rsidR="00610E93" w:rsidRDefault="00610E93">
      <w:pPr>
        <w:pStyle w:val="BodyText"/>
      </w:pPr>
    </w:p>
    <w:p w14:paraId="482BC4A5" w14:textId="77777777" w:rsidR="00610E93" w:rsidRDefault="00610E93">
      <w:pPr>
        <w:pStyle w:val="BodyText"/>
      </w:pPr>
    </w:p>
    <w:p w14:paraId="5223B665" w14:textId="77777777" w:rsidR="00610E93" w:rsidRDefault="002C086F">
      <w:pPr>
        <w:pStyle w:val="BodyText"/>
      </w:pPr>
      <w:r>
        <w:t xml:space="preserve">Table 3: </w:t>
      </w:r>
      <w:bookmarkStart w:id="60" w:name="tab:table-y-subplot-wide"/>
      <w:r>
        <w:t>Mean RMSE of Yield Prediction by ML Method and Modeling Scenario</w:t>
      </w:r>
      <w:bookmarkEnd w:id="60"/>
    </w:p>
    <w:tbl>
      <w:tblPr>
        <w:tblStyle w:val="Table"/>
        <w:tblW w:w="0" w:type="auto"/>
        <w:jc w:val="center"/>
        <w:tblLayout w:type="fixed"/>
        <w:tblLook w:val="0420" w:firstRow="1" w:lastRow="0" w:firstColumn="0" w:lastColumn="0" w:noHBand="0" w:noVBand="1"/>
      </w:tblPr>
      <w:tblGrid>
        <w:gridCol w:w="1242"/>
        <w:gridCol w:w="1084"/>
        <w:gridCol w:w="1084"/>
        <w:gridCol w:w="1084"/>
        <w:gridCol w:w="1303"/>
      </w:tblGrid>
      <w:tr w:rsidR="00610E93" w14:paraId="63C0C6D0" w14:textId="77777777" w:rsidTr="00610E93">
        <w:trPr>
          <w:cnfStyle w:val="100000000000" w:firstRow="1" w:lastRow="0" w:firstColumn="0" w:lastColumn="0" w:oddVBand="0" w:evenVBand="0" w:oddHBand="0" w:evenHBand="0" w:firstRowFirstColumn="0" w:firstRowLastColumn="0" w:lastRowFirstColumn="0" w:lastRowLastColumn="0"/>
          <w:cantSplit/>
          <w:tblHeader/>
          <w:jc w:val="center"/>
        </w:trPr>
        <w:tc>
          <w:tcPr>
            <w:tcW w:w="1242"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3F193355" w14:textId="77777777" w:rsidR="00610E93" w:rsidRDefault="002C086F">
            <w:pPr>
              <w:spacing w:before="100" w:after="100"/>
              <w:ind w:left="100" w:right="100"/>
            </w:pPr>
            <w:r>
              <w:rPr>
                <w:rFonts w:ascii="Helvetica" w:eastAsia="Helvetica" w:hAnsi="Helvetica" w:cs="Helvetica"/>
                <w:color w:val="000000"/>
                <w:sz w:val="22"/>
                <w:szCs w:val="22"/>
              </w:rPr>
              <w:t>Model</w:t>
            </w:r>
          </w:p>
        </w:tc>
        <w:tc>
          <w:tcPr>
            <w:tcW w:w="1084"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44D31A45" w14:textId="77777777" w:rsidR="00610E93" w:rsidRDefault="002C086F">
            <w:pPr>
              <w:spacing w:before="100" w:after="100"/>
              <w:ind w:left="100" w:right="100"/>
              <w:jc w:val="center"/>
            </w:pPr>
            <w:r>
              <w:rPr>
                <w:rFonts w:ascii="Helvetica" w:eastAsia="Helvetica" w:hAnsi="Helvetica" w:cs="Helvetica"/>
                <w:color w:val="000000"/>
                <w:sz w:val="22"/>
                <w:szCs w:val="22"/>
              </w:rPr>
              <w:t>RF</w:t>
            </w:r>
          </w:p>
        </w:tc>
        <w:tc>
          <w:tcPr>
            <w:tcW w:w="1084"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71A3B376" w14:textId="77777777" w:rsidR="00610E93" w:rsidRDefault="002C086F">
            <w:pPr>
              <w:spacing w:before="100" w:after="100"/>
              <w:ind w:left="100" w:right="100"/>
              <w:jc w:val="center"/>
            </w:pPr>
            <w:r>
              <w:rPr>
                <w:rFonts w:ascii="Helvetica" w:eastAsia="Helvetica" w:hAnsi="Helvetica" w:cs="Helvetica"/>
                <w:color w:val="000000"/>
                <w:sz w:val="22"/>
                <w:szCs w:val="22"/>
              </w:rPr>
              <w:t>BRF</w:t>
            </w:r>
          </w:p>
        </w:tc>
        <w:tc>
          <w:tcPr>
            <w:tcW w:w="1084"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3028B360" w14:textId="77777777" w:rsidR="00610E93" w:rsidRDefault="002C086F">
            <w:pPr>
              <w:spacing w:before="100" w:after="100"/>
              <w:ind w:left="100" w:right="100"/>
              <w:jc w:val="center"/>
            </w:pPr>
            <w:r>
              <w:rPr>
                <w:rFonts w:ascii="Helvetica" w:eastAsia="Helvetica" w:hAnsi="Helvetica" w:cs="Helvetica"/>
                <w:color w:val="000000"/>
                <w:sz w:val="22"/>
                <w:szCs w:val="22"/>
              </w:rPr>
              <w:t>CNN</w:t>
            </w:r>
          </w:p>
        </w:tc>
        <w:tc>
          <w:tcPr>
            <w:tcW w:w="1303"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247626F2" w14:textId="77777777" w:rsidR="00610E93" w:rsidRDefault="002C086F">
            <w:pPr>
              <w:spacing w:before="100" w:after="100"/>
              <w:ind w:left="100" w:right="100"/>
              <w:jc w:val="center"/>
            </w:pPr>
            <w:proofErr w:type="spellStart"/>
            <w:r>
              <w:rPr>
                <w:rFonts w:ascii="Helvetica" w:eastAsia="Helvetica" w:hAnsi="Helvetica" w:cs="Helvetica"/>
                <w:color w:val="000000"/>
                <w:sz w:val="22"/>
                <w:szCs w:val="22"/>
              </w:rPr>
              <w:t>CF_base</w:t>
            </w:r>
            <w:proofErr w:type="spellEnd"/>
          </w:p>
        </w:tc>
      </w:tr>
      <w:tr w:rsidR="00610E93" w14:paraId="6985E8F2" w14:textId="77777777" w:rsidTr="00610E93">
        <w:trPr>
          <w:cantSplit/>
          <w:jc w:val="center"/>
        </w:trPr>
        <w:tc>
          <w:tcPr>
            <w:tcW w:w="1242" w:type="dxa"/>
            <w:shd w:val="clear" w:color="auto" w:fill="FFFFFF"/>
            <w:tcMar>
              <w:top w:w="0" w:type="dxa"/>
              <w:left w:w="0" w:type="dxa"/>
              <w:bottom w:w="0" w:type="dxa"/>
              <w:right w:w="0" w:type="dxa"/>
            </w:tcMar>
            <w:vAlign w:val="center"/>
          </w:tcPr>
          <w:p w14:paraId="7597FC8A" w14:textId="77777777" w:rsidR="00610E93" w:rsidRDefault="002C086F">
            <w:pPr>
              <w:spacing w:before="100" w:after="100"/>
              <w:ind w:left="100" w:right="100"/>
            </w:pPr>
            <w:r>
              <w:rPr>
                <w:rFonts w:ascii="Helvetica" w:eastAsia="Helvetica" w:hAnsi="Helvetica" w:cs="Helvetica"/>
                <w:color w:val="000000"/>
                <w:sz w:val="22"/>
                <w:szCs w:val="22"/>
              </w:rPr>
              <w:t>aby</w:t>
            </w:r>
          </w:p>
        </w:tc>
        <w:tc>
          <w:tcPr>
            <w:tcW w:w="1084" w:type="dxa"/>
            <w:shd w:val="clear" w:color="auto" w:fill="FFFFFF"/>
            <w:tcMar>
              <w:top w:w="0" w:type="dxa"/>
              <w:left w:w="0" w:type="dxa"/>
              <w:bottom w:w="0" w:type="dxa"/>
              <w:right w:w="0" w:type="dxa"/>
            </w:tcMar>
            <w:vAlign w:val="center"/>
          </w:tcPr>
          <w:p w14:paraId="62C0384F" w14:textId="77777777" w:rsidR="00610E93" w:rsidRDefault="002C086F">
            <w:pPr>
              <w:spacing w:before="100" w:after="100"/>
              <w:ind w:left="100" w:right="100"/>
              <w:jc w:val="center"/>
            </w:pPr>
            <w:r>
              <w:rPr>
                <w:rFonts w:ascii="Helvetica" w:eastAsia="Helvetica" w:hAnsi="Helvetica" w:cs="Helvetica"/>
                <w:color w:val="000000"/>
                <w:sz w:val="22"/>
                <w:szCs w:val="22"/>
              </w:rPr>
              <w:t>1315.9</w:t>
            </w:r>
          </w:p>
        </w:tc>
        <w:tc>
          <w:tcPr>
            <w:tcW w:w="1084" w:type="dxa"/>
            <w:shd w:val="clear" w:color="auto" w:fill="FFFFFF"/>
            <w:tcMar>
              <w:top w:w="0" w:type="dxa"/>
              <w:left w:w="0" w:type="dxa"/>
              <w:bottom w:w="0" w:type="dxa"/>
              <w:right w:w="0" w:type="dxa"/>
            </w:tcMar>
            <w:vAlign w:val="center"/>
          </w:tcPr>
          <w:p w14:paraId="033D2A69" w14:textId="77777777" w:rsidR="00610E93" w:rsidRDefault="002C086F">
            <w:pPr>
              <w:spacing w:before="100" w:after="100"/>
              <w:ind w:left="100" w:right="100"/>
              <w:jc w:val="center"/>
            </w:pPr>
            <w:r>
              <w:rPr>
                <w:rFonts w:ascii="Helvetica" w:eastAsia="Helvetica" w:hAnsi="Helvetica" w:cs="Helvetica"/>
                <w:color w:val="000000"/>
                <w:sz w:val="22"/>
                <w:szCs w:val="22"/>
              </w:rPr>
              <w:t>1316.5</w:t>
            </w:r>
          </w:p>
        </w:tc>
        <w:tc>
          <w:tcPr>
            <w:tcW w:w="1084" w:type="dxa"/>
            <w:shd w:val="clear" w:color="auto" w:fill="FFFFFF"/>
            <w:tcMar>
              <w:top w:w="0" w:type="dxa"/>
              <w:left w:w="0" w:type="dxa"/>
              <w:bottom w:w="0" w:type="dxa"/>
              <w:right w:w="0" w:type="dxa"/>
            </w:tcMar>
            <w:vAlign w:val="center"/>
          </w:tcPr>
          <w:p w14:paraId="5C90AD59" w14:textId="77777777" w:rsidR="00610E93" w:rsidRDefault="002C086F">
            <w:pPr>
              <w:spacing w:before="100" w:after="100"/>
              <w:ind w:left="100" w:right="100"/>
              <w:jc w:val="center"/>
            </w:pPr>
            <w:r>
              <w:rPr>
                <w:rFonts w:ascii="Helvetica" w:eastAsia="Helvetica" w:hAnsi="Helvetica" w:cs="Helvetica"/>
                <w:color w:val="000000"/>
                <w:sz w:val="22"/>
                <w:szCs w:val="22"/>
              </w:rPr>
              <w:t>1368.8</w:t>
            </w:r>
          </w:p>
        </w:tc>
        <w:tc>
          <w:tcPr>
            <w:tcW w:w="1303" w:type="dxa"/>
            <w:shd w:val="clear" w:color="auto" w:fill="FFFFFF"/>
            <w:tcMar>
              <w:top w:w="0" w:type="dxa"/>
              <w:left w:w="0" w:type="dxa"/>
              <w:bottom w:w="0" w:type="dxa"/>
              <w:right w:w="0" w:type="dxa"/>
            </w:tcMar>
            <w:vAlign w:val="center"/>
          </w:tcPr>
          <w:p w14:paraId="355719CF" w14:textId="77777777" w:rsidR="00610E93" w:rsidRDefault="002C086F">
            <w:pPr>
              <w:spacing w:before="100" w:after="100"/>
              <w:ind w:left="100" w:right="100"/>
              <w:jc w:val="center"/>
            </w:pPr>
            <w:r>
              <w:rPr>
                <w:rFonts w:ascii="Helvetica" w:eastAsia="Helvetica" w:hAnsi="Helvetica" w:cs="Helvetica"/>
                <w:color w:val="000000"/>
                <w:sz w:val="22"/>
                <w:szCs w:val="22"/>
              </w:rPr>
              <w:t>-</w:t>
            </w:r>
          </w:p>
        </w:tc>
      </w:tr>
      <w:tr w:rsidR="00610E93" w14:paraId="6962E65C" w14:textId="77777777" w:rsidTr="00610E93">
        <w:trPr>
          <w:cantSplit/>
          <w:jc w:val="center"/>
        </w:trPr>
        <w:tc>
          <w:tcPr>
            <w:tcW w:w="1242" w:type="dxa"/>
            <w:shd w:val="clear" w:color="auto" w:fill="FFFFFF"/>
            <w:tcMar>
              <w:top w:w="0" w:type="dxa"/>
              <w:left w:w="0" w:type="dxa"/>
              <w:bottom w:w="0" w:type="dxa"/>
              <w:right w:w="0" w:type="dxa"/>
            </w:tcMar>
            <w:vAlign w:val="center"/>
          </w:tcPr>
          <w:p w14:paraId="51468872" w14:textId="77777777" w:rsidR="00610E93" w:rsidRDefault="002C086F">
            <w:pPr>
              <w:spacing w:before="100" w:after="100"/>
              <w:ind w:left="100" w:right="100"/>
            </w:pPr>
            <w:proofErr w:type="spellStart"/>
            <w:r>
              <w:rPr>
                <w:rFonts w:ascii="Helvetica" w:eastAsia="Helvetica" w:hAnsi="Helvetica" w:cs="Helvetica"/>
                <w:color w:val="000000"/>
                <w:sz w:val="22"/>
                <w:szCs w:val="22"/>
              </w:rPr>
              <w:t>abytt</w:t>
            </w:r>
            <w:proofErr w:type="spellEnd"/>
          </w:p>
        </w:tc>
        <w:tc>
          <w:tcPr>
            <w:tcW w:w="1084" w:type="dxa"/>
            <w:shd w:val="clear" w:color="auto" w:fill="FFFFFF"/>
            <w:tcMar>
              <w:top w:w="0" w:type="dxa"/>
              <w:left w:w="0" w:type="dxa"/>
              <w:bottom w:w="0" w:type="dxa"/>
              <w:right w:w="0" w:type="dxa"/>
            </w:tcMar>
            <w:vAlign w:val="center"/>
          </w:tcPr>
          <w:p w14:paraId="19ED52E9" w14:textId="77777777" w:rsidR="00610E93" w:rsidRDefault="002C086F">
            <w:pPr>
              <w:spacing w:before="100" w:after="100"/>
              <w:ind w:left="100" w:right="100"/>
              <w:jc w:val="center"/>
            </w:pPr>
            <w:r>
              <w:rPr>
                <w:rFonts w:ascii="Helvetica" w:eastAsia="Helvetica" w:hAnsi="Helvetica" w:cs="Helvetica"/>
                <w:color w:val="000000"/>
                <w:sz w:val="22"/>
                <w:szCs w:val="22"/>
              </w:rPr>
              <w:t>1340.6</w:t>
            </w:r>
          </w:p>
        </w:tc>
        <w:tc>
          <w:tcPr>
            <w:tcW w:w="1084" w:type="dxa"/>
            <w:shd w:val="clear" w:color="auto" w:fill="FFFFFF"/>
            <w:tcMar>
              <w:top w:w="0" w:type="dxa"/>
              <w:left w:w="0" w:type="dxa"/>
              <w:bottom w:w="0" w:type="dxa"/>
              <w:right w:w="0" w:type="dxa"/>
            </w:tcMar>
            <w:vAlign w:val="center"/>
          </w:tcPr>
          <w:p w14:paraId="409271C9" w14:textId="77777777" w:rsidR="00610E93" w:rsidRDefault="002C086F">
            <w:pPr>
              <w:spacing w:before="100" w:after="100"/>
              <w:ind w:left="100" w:right="100"/>
              <w:jc w:val="center"/>
            </w:pPr>
            <w:r>
              <w:rPr>
                <w:rFonts w:ascii="Helvetica" w:eastAsia="Helvetica" w:hAnsi="Helvetica" w:cs="Helvetica"/>
                <w:color w:val="000000"/>
                <w:sz w:val="22"/>
                <w:szCs w:val="22"/>
              </w:rPr>
              <w:t>1345.9</w:t>
            </w:r>
          </w:p>
        </w:tc>
        <w:tc>
          <w:tcPr>
            <w:tcW w:w="1084" w:type="dxa"/>
            <w:shd w:val="clear" w:color="auto" w:fill="FFFFFF"/>
            <w:tcMar>
              <w:top w:w="0" w:type="dxa"/>
              <w:left w:w="0" w:type="dxa"/>
              <w:bottom w:w="0" w:type="dxa"/>
              <w:right w:w="0" w:type="dxa"/>
            </w:tcMar>
            <w:vAlign w:val="center"/>
          </w:tcPr>
          <w:p w14:paraId="4D240E40" w14:textId="77777777" w:rsidR="00610E93" w:rsidRDefault="002C086F">
            <w:pPr>
              <w:spacing w:before="100" w:after="100"/>
              <w:ind w:left="100" w:right="100"/>
              <w:jc w:val="center"/>
            </w:pPr>
            <w:r>
              <w:rPr>
                <w:rFonts w:ascii="Helvetica" w:eastAsia="Helvetica" w:hAnsi="Helvetica" w:cs="Helvetica"/>
                <w:color w:val="000000"/>
                <w:sz w:val="22"/>
                <w:szCs w:val="22"/>
              </w:rPr>
              <w:t>1426.2</w:t>
            </w:r>
          </w:p>
        </w:tc>
        <w:tc>
          <w:tcPr>
            <w:tcW w:w="1303" w:type="dxa"/>
            <w:shd w:val="clear" w:color="auto" w:fill="FFFFFF"/>
            <w:tcMar>
              <w:top w:w="0" w:type="dxa"/>
              <w:left w:w="0" w:type="dxa"/>
              <w:bottom w:w="0" w:type="dxa"/>
              <w:right w:w="0" w:type="dxa"/>
            </w:tcMar>
            <w:vAlign w:val="center"/>
          </w:tcPr>
          <w:p w14:paraId="7B438C1B" w14:textId="77777777" w:rsidR="00610E93" w:rsidRDefault="002C086F">
            <w:pPr>
              <w:spacing w:before="100" w:after="100"/>
              <w:ind w:left="100" w:right="100"/>
              <w:jc w:val="center"/>
            </w:pPr>
            <w:r>
              <w:rPr>
                <w:rFonts w:ascii="Helvetica" w:eastAsia="Helvetica" w:hAnsi="Helvetica" w:cs="Helvetica"/>
                <w:color w:val="000000"/>
                <w:sz w:val="22"/>
                <w:szCs w:val="22"/>
              </w:rPr>
              <w:t>-</w:t>
            </w:r>
          </w:p>
        </w:tc>
      </w:tr>
      <w:tr w:rsidR="00610E93" w14:paraId="752AE00B" w14:textId="77777777" w:rsidTr="00610E93">
        <w:trPr>
          <w:cantSplit/>
          <w:jc w:val="center"/>
        </w:trPr>
        <w:tc>
          <w:tcPr>
            <w:tcW w:w="1242" w:type="dxa"/>
            <w:shd w:val="clear" w:color="auto" w:fill="FFFFFF"/>
            <w:tcMar>
              <w:top w:w="0" w:type="dxa"/>
              <w:left w:w="0" w:type="dxa"/>
              <w:bottom w:w="0" w:type="dxa"/>
              <w:right w:w="0" w:type="dxa"/>
            </w:tcMar>
            <w:vAlign w:val="center"/>
          </w:tcPr>
          <w:p w14:paraId="122C4FAF" w14:textId="77777777" w:rsidR="00610E93" w:rsidRDefault="002C086F">
            <w:pPr>
              <w:spacing w:before="100" w:after="100"/>
              <w:ind w:left="100" w:right="100"/>
            </w:pPr>
            <w:proofErr w:type="spellStart"/>
            <w:r>
              <w:rPr>
                <w:rFonts w:ascii="Helvetica" w:eastAsia="Helvetica" w:hAnsi="Helvetica" w:cs="Helvetica"/>
                <w:color w:val="000000"/>
                <w:sz w:val="22"/>
                <w:szCs w:val="22"/>
              </w:rPr>
              <w:t>aabbyy</w:t>
            </w:r>
            <w:proofErr w:type="spellEnd"/>
          </w:p>
        </w:tc>
        <w:tc>
          <w:tcPr>
            <w:tcW w:w="1084" w:type="dxa"/>
            <w:shd w:val="clear" w:color="auto" w:fill="FFFFFF"/>
            <w:tcMar>
              <w:top w:w="0" w:type="dxa"/>
              <w:left w:w="0" w:type="dxa"/>
              <w:bottom w:w="0" w:type="dxa"/>
              <w:right w:w="0" w:type="dxa"/>
            </w:tcMar>
            <w:vAlign w:val="center"/>
          </w:tcPr>
          <w:p w14:paraId="48F9B481" w14:textId="77777777" w:rsidR="00610E93" w:rsidRDefault="002C086F">
            <w:pPr>
              <w:spacing w:before="100" w:after="100"/>
              <w:ind w:left="100" w:right="100"/>
              <w:jc w:val="center"/>
            </w:pPr>
            <w:r>
              <w:rPr>
                <w:rFonts w:ascii="Helvetica" w:eastAsia="Helvetica" w:hAnsi="Helvetica" w:cs="Helvetica"/>
                <w:color w:val="000000"/>
                <w:sz w:val="22"/>
                <w:szCs w:val="22"/>
              </w:rPr>
              <w:t>1452.1</w:t>
            </w:r>
          </w:p>
        </w:tc>
        <w:tc>
          <w:tcPr>
            <w:tcW w:w="1084" w:type="dxa"/>
            <w:shd w:val="clear" w:color="auto" w:fill="FFFFFF"/>
            <w:tcMar>
              <w:top w:w="0" w:type="dxa"/>
              <w:left w:w="0" w:type="dxa"/>
              <w:bottom w:w="0" w:type="dxa"/>
              <w:right w:w="0" w:type="dxa"/>
            </w:tcMar>
            <w:vAlign w:val="center"/>
          </w:tcPr>
          <w:p w14:paraId="2E8EA117" w14:textId="77777777" w:rsidR="00610E93" w:rsidRDefault="002C086F">
            <w:pPr>
              <w:spacing w:before="100" w:after="100"/>
              <w:ind w:left="100" w:right="100"/>
              <w:jc w:val="center"/>
            </w:pPr>
            <w:r>
              <w:rPr>
                <w:rFonts w:ascii="Helvetica" w:eastAsia="Helvetica" w:hAnsi="Helvetica" w:cs="Helvetica"/>
                <w:color w:val="000000"/>
                <w:sz w:val="22"/>
                <w:szCs w:val="22"/>
              </w:rPr>
              <w:t>1398.2</w:t>
            </w:r>
          </w:p>
        </w:tc>
        <w:tc>
          <w:tcPr>
            <w:tcW w:w="1084" w:type="dxa"/>
            <w:shd w:val="clear" w:color="auto" w:fill="FFFFFF"/>
            <w:tcMar>
              <w:top w:w="0" w:type="dxa"/>
              <w:left w:w="0" w:type="dxa"/>
              <w:bottom w:w="0" w:type="dxa"/>
              <w:right w:w="0" w:type="dxa"/>
            </w:tcMar>
            <w:vAlign w:val="center"/>
          </w:tcPr>
          <w:p w14:paraId="30C6BC3C" w14:textId="77777777" w:rsidR="00610E93" w:rsidRDefault="002C086F">
            <w:pPr>
              <w:spacing w:before="100" w:after="100"/>
              <w:ind w:left="100" w:right="100"/>
              <w:jc w:val="center"/>
            </w:pPr>
            <w:r>
              <w:rPr>
                <w:rFonts w:ascii="Helvetica" w:eastAsia="Helvetica" w:hAnsi="Helvetica" w:cs="Helvetica"/>
                <w:color w:val="000000"/>
                <w:sz w:val="22"/>
                <w:szCs w:val="22"/>
              </w:rPr>
              <w:t>1426.5</w:t>
            </w:r>
          </w:p>
        </w:tc>
        <w:tc>
          <w:tcPr>
            <w:tcW w:w="1303" w:type="dxa"/>
            <w:shd w:val="clear" w:color="auto" w:fill="FFFFFF"/>
            <w:tcMar>
              <w:top w:w="0" w:type="dxa"/>
              <w:left w:w="0" w:type="dxa"/>
              <w:bottom w:w="0" w:type="dxa"/>
              <w:right w:w="0" w:type="dxa"/>
            </w:tcMar>
            <w:vAlign w:val="center"/>
          </w:tcPr>
          <w:p w14:paraId="53300B35" w14:textId="77777777" w:rsidR="00610E93" w:rsidRDefault="002C086F">
            <w:pPr>
              <w:spacing w:before="100" w:after="100"/>
              <w:ind w:left="100" w:right="100"/>
              <w:jc w:val="center"/>
            </w:pPr>
            <w:r>
              <w:rPr>
                <w:rFonts w:ascii="Helvetica" w:eastAsia="Helvetica" w:hAnsi="Helvetica" w:cs="Helvetica"/>
                <w:color w:val="000000"/>
                <w:sz w:val="22"/>
                <w:szCs w:val="22"/>
              </w:rPr>
              <w:t>-</w:t>
            </w:r>
          </w:p>
        </w:tc>
      </w:tr>
      <w:tr w:rsidR="00610E93" w14:paraId="650D0936" w14:textId="77777777" w:rsidTr="00610E93">
        <w:trPr>
          <w:cantSplit/>
          <w:jc w:val="center"/>
        </w:trPr>
        <w:tc>
          <w:tcPr>
            <w:tcW w:w="1242" w:type="dxa"/>
            <w:tcBorders>
              <w:bottom w:val="single" w:sz="16" w:space="0" w:color="666666"/>
            </w:tcBorders>
            <w:shd w:val="clear" w:color="auto" w:fill="FFFFFF"/>
            <w:tcMar>
              <w:top w:w="0" w:type="dxa"/>
              <w:left w:w="0" w:type="dxa"/>
              <w:bottom w:w="0" w:type="dxa"/>
              <w:right w:w="0" w:type="dxa"/>
            </w:tcMar>
            <w:vAlign w:val="center"/>
          </w:tcPr>
          <w:p w14:paraId="08E20680" w14:textId="77777777" w:rsidR="00610E93" w:rsidRDefault="002C086F">
            <w:pPr>
              <w:spacing w:before="100" w:after="100"/>
              <w:ind w:left="100" w:right="100"/>
            </w:pPr>
            <w:proofErr w:type="spellStart"/>
            <w:r>
              <w:rPr>
                <w:rFonts w:ascii="Helvetica" w:eastAsia="Helvetica" w:hAnsi="Helvetica" w:cs="Helvetica"/>
                <w:color w:val="000000"/>
                <w:sz w:val="22"/>
                <w:szCs w:val="22"/>
              </w:rPr>
              <w:t>aabbyytt</w:t>
            </w:r>
            <w:proofErr w:type="spellEnd"/>
          </w:p>
        </w:tc>
        <w:tc>
          <w:tcPr>
            <w:tcW w:w="1084" w:type="dxa"/>
            <w:tcBorders>
              <w:bottom w:val="single" w:sz="16" w:space="0" w:color="666666"/>
            </w:tcBorders>
            <w:shd w:val="clear" w:color="auto" w:fill="FFFFFF"/>
            <w:tcMar>
              <w:top w:w="0" w:type="dxa"/>
              <w:left w:w="0" w:type="dxa"/>
              <w:bottom w:w="0" w:type="dxa"/>
              <w:right w:w="0" w:type="dxa"/>
            </w:tcMar>
            <w:vAlign w:val="center"/>
          </w:tcPr>
          <w:p w14:paraId="622023C1" w14:textId="77777777" w:rsidR="00610E93" w:rsidRDefault="002C086F">
            <w:pPr>
              <w:spacing w:before="100" w:after="100"/>
              <w:ind w:left="100" w:right="100"/>
              <w:jc w:val="center"/>
            </w:pPr>
            <w:r>
              <w:rPr>
                <w:rFonts w:ascii="Helvetica" w:eastAsia="Helvetica" w:hAnsi="Helvetica" w:cs="Helvetica"/>
                <w:color w:val="000000"/>
                <w:sz w:val="22"/>
                <w:szCs w:val="22"/>
              </w:rPr>
              <w:t>1478.8</w:t>
            </w:r>
          </w:p>
        </w:tc>
        <w:tc>
          <w:tcPr>
            <w:tcW w:w="1084" w:type="dxa"/>
            <w:tcBorders>
              <w:bottom w:val="single" w:sz="16" w:space="0" w:color="666666"/>
            </w:tcBorders>
            <w:shd w:val="clear" w:color="auto" w:fill="FFFFFF"/>
            <w:tcMar>
              <w:top w:w="0" w:type="dxa"/>
              <w:left w:w="0" w:type="dxa"/>
              <w:bottom w:w="0" w:type="dxa"/>
              <w:right w:w="0" w:type="dxa"/>
            </w:tcMar>
            <w:vAlign w:val="center"/>
          </w:tcPr>
          <w:p w14:paraId="0608995B" w14:textId="77777777" w:rsidR="00610E93" w:rsidRDefault="002C086F">
            <w:pPr>
              <w:spacing w:before="100" w:after="100"/>
              <w:ind w:left="100" w:right="100"/>
              <w:jc w:val="center"/>
            </w:pPr>
            <w:r>
              <w:rPr>
                <w:rFonts w:ascii="Helvetica" w:eastAsia="Helvetica" w:hAnsi="Helvetica" w:cs="Helvetica"/>
                <w:color w:val="000000"/>
                <w:sz w:val="22"/>
                <w:szCs w:val="22"/>
              </w:rPr>
              <w:t>1408.2</w:t>
            </w:r>
          </w:p>
        </w:tc>
        <w:tc>
          <w:tcPr>
            <w:tcW w:w="1084" w:type="dxa"/>
            <w:tcBorders>
              <w:bottom w:val="single" w:sz="16" w:space="0" w:color="666666"/>
            </w:tcBorders>
            <w:shd w:val="clear" w:color="auto" w:fill="FFFFFF"/>
            <w:tcMar>
              <w:top w:w="0" w:type="dxa"/>
              <w:left w:w="0" w:type="dxa"/>
              <w:bottom w:w="0" w:type="dxa"/>
              <w:right w:w="0" w:type="dxa"/>
            </w:tcMar>
            <w:vAlign w:val="center"/>
          </w:tcPr>
          <w:p w14:paraId="12EFDD4D" w14:textId="77777777" w:rsidR="00610E93" w:rsidRDefault="002C086F">
            <w:pPr>
              <w:spacing w:before="100" w:after="100"/>
              <w:ind w:left="100" w:right="100"/>
              <w:jc w:val="center"/>
            </w:pPr>
            <w:r>
              <w:rPr>
                <w:rFonts w:ascii="Helvetica" w:eastAsia="Helvetica" w:hAnsi="Helvetica" w:cs="Helvetica"/>
                <w:color w:val="000000"/>
                <w:sz w:val="22"/>
                <w:szCs w:val="22"/>
              </w:rPr>
              <w:t>1473.3</w:t>
            </w:r>
          </w:p>
        </w:tc>
        <w:tc>
          <w:tcPr>
            <w:tcW w:w="1303" w:type="dxa"/>
            <w:tcBorders>
              <w:bottom w:val="single" w:sz="16" w:space="0" w:color="666666"/>
            </w:tcBorders>
            <w:shd w:val="clear" w:color="auto" w:fill="FFFFFF"/>
            <w:tcMar>
              <w:top w:w="0" w:type="dxa"/>
              <w:left w:w="0" w:type="dxa"/>
              <w:bottom w:w="0" w:type="dxa"/>
              <w:right w:w="0" w:type="dxa"/>
            </w:tcMar>
            <w:vAlign w:val="center"/>
          </w:tcPr>
          <w:p w14:paraId="17099104" w14:textId="77777777" w:rsidR="00610E93" w:rsidRDefault="002C086F">
            <w:pPr>
              <w:spacing w:before="100" w:after="100"/>
              <w:ind w:left="100" w:right="100"/>
              <w:jc w:val="center"/>
            </w:pPr>
            <w:r>
              <w:rPr>
                <w:rFonts w:ascii="Helvetica" w:eastAsia="Helvetica" w:hAnsi="Helvetica" w:cs="Helvetica"/>
                <w:color w:val="000000"/>
                <w:sz w:val="22"/>
                <w:szCs w:val="22"/>
              </w:rPr>
              <w:t>-</w:t>
            </w:r>
          </w:p>
        </w:tc>
      </w:tr>
    </w:tbl>
    <w:p w14:paraId="402756C0" w14:textId="77777777" w:rsidR="00610E93" w:rsidRDefault="002C086F">
      <w:r>
        <w:br w:type="page"/>
      </w:r>
    </w:p>
    <w:p w14:paraId="4037E070" w14:textId="77777777" w:rsidR="00610E93" w:rsidRDefault="00610E93">
      <w:pPr>
        <w:pStyle w:val="BodyText"/>
      </w:pPr>
    </w:p>
    <w:p w14:paraId="3AA9F69D" w14:textId="77777777" w:rsidR="00610E93" w:rsidRDefault="002C086F">
      <w:pPr>
        <w:pStyle w:val="BodyText"/>
      </w:pPr>
      <w:r>
        <w:t xml:space="preserve">Table 4: </w:t>
      </w:r>
      <w:bookmarkStart w:id="61" w:name="tab:count-table"/>
      <w:r>
        <w:t xml:space="preserve"> Count table about the number of </w:t>
      </w:r>
      <w:proofErr w:type="gramStart"/>
      <w:r>
        <w:t>simulation</w:t>
      </w:r>
      <w:proofErr w:type="gramEnd"/>
      <w:r>
        <w:t xml:space="preserve"> rounds where an identical ML method showed the lowest values in both RMSE of EONR estimation and profit-loss in that round. The number in </w:t>
      </w:r>
      <w:proofErr w:type="gramStart"/>
      <w:r>
        <w:t>( )</w:t>
      </w:r>
      <w:proofErr w:type="gramEnd"/>
      <w:r>
        <w:t xml:space="preserve"> indicates the number of simulation rounds with the lowest RMSE in Yield Prediction.</w:t>
      </w:r>
      <w:bookmarkEnd w:id="61"/>
    </w:p>
    <w:tbl>
      <w:tblPr>
        <w:tblStyle w:val="Table"/>
        <w:tblW w:w="0" w:type="auto"/>
        <w:jc w:val="center"/>
        <w:tblLayout w:type="fixed"/>
        <w:tblLook w:val="0420" w:firstRow="1" w:lastRow="0" w:firstColumn="0" w:lastColumn="0" w:noHBand="0" w:noVBand="1"/>
      </w:tblPr>
      <w:tblGrid>
        <w:gridCol w:w="1242"/>
        <w:gridCol w:w="1108"/>
        <w:gridCol w:w="1352"/>
        <w:gridCol w:w="1108"/>
        <w:gridCol w:w="900"/>
      </w:tblGrid>
      <w:tr w:rsidR="00610E93" w14:paraId="690108C2" w14:textId="77777777" w:rsidTr="00610E93">
        <w:trPr>
          <w:cnfStyle w:val="100000000000" w:firstRow="1" w:lastRow="0" w:firstColumn="0" w:lastColumn="0" w:oddVBand="0" w:evenVBand="0" w:oddHBand="0" w:evenHBand="0" w:firstRowFirstColumn="0" w:firstRowLastColumn="0" w:lastRowFirstColumn="0" w:lastRowLastColumn="0"/>
          <w:cantSplit/>
          <w:tblHeader/>
          <w:jc w:val="center"/>
        </w:trPr>
        <w:tc>
          <w:tcPr>
            <w:tcW w:w="1242"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2566BB48" w14:textId="77777777" w:rsidR="00610E93" w:rsidRDefault="002C086F">
            <w:pPr>
              <w:spacing w:before="100" w:after="100"/>
              <w:ind w:left="100" w:right="100"/>
            </w:pPr>
            <w:r>
              <w:rPr>
                <w:rFonts w:ascii="Helvetica" w:eastAsia="Helvetica" w:hAnsi="Helvetica" w:cs="Helvetica"/>
                <w:color w:val="000000"/>
                <w:sz w:val="22"/>
                <w:szCs w:val="22"/>
              </w:rPr>
              <w:t>Model</w:t>
            </w:r>
          </w:p>
        </w:tc>
        <w:tc>
          <w:tcPr>
            <w:tcW w:w="1108"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712B6F40" w14:textId="77777777" w:rsidR="00610E93" w:rsidRDefault="002C086F">
            <w:pPr>
              <w:spacing w:before="100" w:after="100"/>
              <w:ind w:left="100" w:right="100"/>
              <w:jc w:val="center"/>
            </w:pPr>
            <w:r>
              <w:rPr>
                <w:rFonts w:ascii="Helvetica" w:eastAsia="Helvetica" w:hAnsi="Helvetica" w:cs="Helvetica"/>
                <w:color w:val="000000"/>
                <w:sz w:val="22"/>
                <w:szCs w:val="22"/>
              </w:rPr>
              <w:t>RF</w:t>
            </w:r>
          </w:p>
        </w:tc>
        <w:tc>
          <w:tcPr>
            <w:tcW w:w="1352"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2A57F000" w14:textId="77777777" w:rsidR="00610E93" w:rsidRDefault="002C086F">
            <w:pPr>
              <w:spacing w:before="100" w:after="100"/>
              <w:ind w:left="100" w:right="100"/>
              <w:jc w:val="center"/>
            </w:pPr>
            <w:r>
              <w:rPr>
                <w:rFonts w:ascii="Helvetica" w:eastAsia="Helvetica" w:hAnsi="Helvetica" w:cs="Helvetica"/>
                <w:color w:val="000000"/>
                <w:sz w:val="22"/>
                <w:szCs w:val="22"/>
              </w:rPr>
              <w:t>BRF</w:t>
            </w:r>
          </w:p>
        </w:tc>
        <w:tc>
          <w:tcPr>
            <w:tcW w:w="1108"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0A9EEC52" w14:textId="77777777" w:rsidR="00610E93" w:rsidRDefault="002C086F">
            <w:pPr>
              <w:spacing w:before="100" w:after="100"/>
              <w:ind w:left="100" w:right="100"/>
              <w:jc w:val="center"/>
            </w:pPr>
            <w:r>
              <w:rPr>
                <w:rFonts w:ascii="Helvetica" w:eastAsia="Helvetica" w:hAnsi="Helvetica" w:cs="Helvetica"/>
                <w:color w:val="000000"/>
                <w:sz w:val="22"/>
                <w:szCs w:val="22"/>
              </w:rPr>
              <w:t>CNN</w:t>
            </w:r>
          </w:p>
        </w:tc>
        <w:tc>
          <w:tcPr>
            <w:tcW w:w="900"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0DDCC1BC" w14:textId="77777777" w:rsidR="00610E93" w:rsidRDefault="002C086F">
            <w:pPr>
              <w:spacing w:before="100" w:after="100"/>
              <w:ind w:left="100" w:right="100"/>
              <w:jc w:val="center"/>
            </w:pPr>
            <w:r>
              <w:rPr>
                <w:rFonts w:ascii="Helvetica" w:eastAsia="Helvetica" w:hAnsi="Helvetica" w:cs="Helvetica"/>
                <w:color w:val="000000"/>
                <w:sz w:val="22"/>
                <w:szCs w:val="22"/>
              </w:rPr>
              <w:t>Total</w:t>
            </w:r>
          </w:p>
        </w:tc>
      </w:tr>
      <w:tr w:rsidR="00610E93" w14:paraId="4222B072" w14:textId="77777777" w:rsidTr="00610E93">
        <w:trPr>
          <w:cantSplit/>
          <w:jc w:val="center"/>
        </w:trPr>
        <w:tc>
          <w:tcPr>
            <w:tcW w:w="1242" w:type="dxa"/>
            <w:shd w:val="clear" w:color="auto" w:fill="FFFFFF"/>
            <w:tcMar>
              <w:top w:w="0" w:type="dxa"/>
              <w:left w:w="0" w:type="dxa"/>
              <w:bottom w:w="0" w:type="dxa"/>
              <w:right w:w="0" w:type="dxa"/>
            </w:tcMar>
            <w:vAlign w:val="center"/>
          </w:tcPr>
          <w:p w14:paraId="67B9F4E8" w14:textId="77777777" w:rsidR="00610E93" w:rsidRDefault="002C086F">
            <w:pPr>
              <w:spacing w:before="100" w:after="100"/>
              <w:ind w:left="100" w:right="100"/>
            </w:pPr>
            <w:r>
              <w:rPr>
                <w:rFonts w:ascii="Helvetica" w:eastAsia="Helvetica" w:hAnsi="Helvetica" w:cs="Helvetica"/>
                <w:color w:val="000000"/>
                <w:sz w:val="22"/>
                <w:szCs w:val="22"/>
              </w:rPr>
              <w:t>aby</w:t>
            </w:r>
          </w:p>
        </w:tc>
        <w:tc>
          <w:tcPr>
            <w:tcW w:w="1108" w:type="dxa"/>
            <w:shd w:val="clear" w:color="auto" w:fill="FFFFFF"/>
            <w:tcMar>
              <w:top w:w="0" w:type="dxa"/>
              <w:left w:w="0" w:type="dxa"/>
              <w:bottom w:w="0" w:type="dxa"/>
              <w:right w:w="0" w:type="dxa"/>
            </w:tcMar>
            <w:vAlign w:val="center"/>
          </w:tcPr>
          <w:p w14:paraId="63F560D7" w14:textId="77777777" w:rsidR="00610E93" w:rsidRDefault="002C086F">
            <w:pPr>
              <w:spacing w:before="100" w:after="100"/>
              <w:ind w:left="100" w:right="100"/>
              <w:jc w:val="center"/>
            </w:pPr>
            <w:r>
              <w:rPr>
                <w:rFonts w:ascii="Helvetica" w:eastAsia="Helvetica" w:hAnsi="Helvetica" w:cs="Helvetica"/>
                <w:color w:val="000000"/>
                <w:sz w:val="22"/>
                <w:szCs w:val="22"/>
              </w:rPr>
              <w:t>6 (397)</w:t>
            </w:r>
          </w:p>
        </w:tc>
        <w:tc>
          <w:tcPr>
            <w:tcW w:w="1352" w:type="dxa"/>
            <w:shd w:val="clear" w:color="auto" w:fill="FFFFFF"/>
            <w:tcMar>
              <w:top w:w="0" w:type="dxa"/>
              <w:left w:w="0" w:type="dxa"/>
              <w:bottom w:w="0" w:type="dxa"/>
              <w:right w:w="0" w:type="dxa"/>
            </w:tcMar>
            <w:vAlign w:val="center"/>
          </w:tcPr>
          <w:p w14:paraId="5790FBE9" w14:textId="77777777" w:rsidR="00610E93" w:rsidRDefault="002C086F">
            <w:pPr>
              <w:spacing w:before="100" w:after="100"/>
              <w:ind w:left="100" w:right="100"/>
              <w:jc w:val="center"/>
            </w:pPr>
            <w:r>
              <w:rPr>
                <w:rFonts w:ascii="Helvetica" w:eastAsia="Helvetica" w:hAnsi="Helvetica" w:cs="Helvetica"/>
                <w:color w:val="000000"/>
                <w:sz w:val="22"/>
                <w:szCs w:val="22"/>
              </w:rPr>
              <w:t>350 (356)</w:t>
            </w:r>
          </w:p>
        </w:tc>
        <w:tc>
          <w:tcPr>
            <w:tcW w:w="1108" w:type="dxa"/>
            <w:shd w:val="clear" w:color="auto" w:fill="FFFFFF"/>
            <w:tcMar>
              <w:top w:w="0" w:type="dxa"/>
              <w:left w:w="0" w:type="dxa"/>
              <w:bottom w:w="0" w:type="dxa"/>
              <w:right w:w="0" w:type="dxa"/>
            </w:tcMar>
            <w:vAlign w:val="center"/>
          </w:tcPr>
          <w:p w14:paraId="701CF162" w14:textId="77777777" w:rsidR="00610E93" w:rsidRDefault="002C086F">
            <w:pPr>
              <w:spacing w:before="100" w:after="100"/>
              <w:ind w:left="100" w:right="100"/>
              <w:jc w:val="center"/>
            </w:pPr>
            <w:r>
              <w:rPr>
                <w:rFonts w:ascii="Helvetica" w:eastAsia="Helvetica" w:hAnsi="Helvetica" w:cs="Helvetica"/>
                <w:color w:val="000000"/>
                <w:sz w:val="22"/>
                <w:szCs w:val="22"/>
              </w:rPr>
              <w:t>0 (247)</w:t>
            </w:r>
          </w:p>
        </w:tc>
        <w:tc>
          <w:tcPr>
            <w:tcW w:w="900" w:type="dxa"/>
            <w:shd w:val="clear" w:color="auto" w:fill="FFFFFF"/>
            <w:tcMar>
              <w:top w:w="0" w:type="dxa"/>
              <w:left w:w="0" w:type="dxa"/>
              <w:bottom w:w="0" w:type="dxa"/>
              <w:right w:w="0" w:type="dxa"/>
            </w:tcMar>
            <w:vAlign w:val="center"/>
          </w:tcPr>
          <w:p w14:paraId="21653158" w14:textId="77777777" w:rsidR="00610E93" w:rsidRDefault="002C086F">
            <w:pPr>
              <w:spacing w:before="100" w:after="100"/>
              <w:ind w:left="100" w:right="100"/>
              <w:jc w:val="center"/>
            </w:pPr>
            <w:r>
              <w:rPr>
                <w:rFonts w:ascii="Helvetica" w:eastAsia="Helvetica" w:hAnsi="Helvetica" w:cs="Helvetica"/>
                <w:color w:val="000000"/>
                <w:sz w:val="22"/>
                <w:szCs w:val="22"/>
              </w:rPr>
              <w:t>356</w:t>
            </w:r>
          </w:p>
        </w:tc>
      </w:tr>
      <w:tr w:rsidR="00610E93" w14:paraId="53CCEEE1" w14:textId="77777777" w:rsidTr="00610E93">
        <w:trPr>
          <w:cantSplit/>
          <w:jc w:val="center"/>
        </w:trPr>
        <w:tc>
          <w:tcPr>
            <w:tcW w:w="1242" w:type="dxa"/>
            <w:shd w:val="clear" w:color="auto" w:fill="FFFFFF"/>
            <w:tcMar>
              <w:top w:w="0" w:type="dxa"/>
              <w:left w:w="0" w:type="dxa"/>
              <w:bottom w:w="0" w:type="dxa"/>
              <w:right w:w="0" w:type="dxa"/>
            </w:tcMar>
            <w:vAlign w:val="center"/>
          </w:tcPr>
          <w:p w14:paraId="47D7D716" w14:textId="77777777" w:rsidR="00610E93" w:rsidRDefault="002C086F">
            <w:pPr>
              <w:spacing w:before="100" w:after="100"/>
              <w:ind w:left="100" w:right="100"/>
            </w:pPr>
            <w:proofErr w:type="spellStart"/>
            <w:r>
              <w:rPr>
                <w:rFonts w:ascii="Helvetica" w:eastAsia="Helvetica" w:hAnsi="Helvetica" w:cs="Helvetica"/>
                <w:color w:val="000000"/>
                <w:sz w:val="22"/>
                <w:szCs w:val="22"/>
              </w:rPr>
              <w:t>abytt</w:t>
            </w:r>
            <w:proofErr w:type="spellEnd"/>
          </w:p>
        </w:tc>
        <w:tc>
          <w:tcPr>
            <w:tcW w:w="1108" w:type="dxa"/>
            <w:shd w:val="clear" w:color="auto" w:fill="FFFFFF"/>
            <w:tcMar>
              <w:top w:w="0" w:type="dxa"/>
              <w:left w:w="0" w:type="dxa"/>
              <w:bottom w:w="0" w:type="dxa"/>
              <w:right w:w="0" w:type="dxa"/>
            </w:tcMar>
            <w:vAlign w:val="center"/>
          </w:tcPr>
          <w:p w14:paraId="3E634062" w14:textId="77777777" w:rsidR="00610E93" w:rsidRDefault="002C086F">
            <w:pPr>
              <w:spacing w:before="100" w:after="100"/>
              <w:ind w:left="100" w:right="100"/>
              <w:jc w:val="center"/>
            </w:pPr>
            <w:r>
              <w:rPr>
                <w:rFonts w:ascii="Helvetica" w:eastAsia="Helvetica" w:hAnsi="Helvetica" w:cs="Helvetica"/>
                <w:color w:val="000000"/>
                <w:sz w:val="22"/>
                <w:szCs w:val="22"/>
              </w:rPr>
              <w:t>0 (472)</w:t>
            </w:r>
          </w:p>
        </w:tc>
        <w:tc>
          <w:tcPr>
            <w:tcW w:w="1352" w:type="dxa"/>
            <w:shd w:val="clear" w:color="auto" w:fill="FFFFFF"/>
            <w:tcMar>
              <w:top w:w="0" w:type="dxa"/>
              <w:left w:w="0" w:type="dxa"/>
              <w:bottom w:w="0" w:type="dxa"/>
              <w:right w:w="0" w:type="dxa"/>
            </w:tcMar>
            <w:vAlign w:val="center"/>
          </w:tcPr>
          <w:p w14:paraId="00A9BDD5" w14:textId="77777777" w:rsidR="00610E93" w:rsidRDefault="002C086F">
            <w:pPr>
              <w:spacing w:before="100" w:after="100"/>
              <w:ind w:left="100" w:right="100"/>
              <w:jc w:val="center"/>
            </w:pPr>
            <w:r>
              <w:rPr>
                <w:rFonts w:ascii="Helvetica" w:eastAsia="Helvetica" w:hAnsi="Helvetica" w:cs="Helvetica"/>
                <w:color w:val="000000"/>
                <w:sz w:val="22"/>
                <w:szCs w:val="22"/>
              </w:rPr>
              <w:t>329 (329)</w:t>
            </w:r>
          </w:p>
        </w:tc>
        <w:tc>
          <w:tcPr>
            <w:tcW w:w="1108" w:type="dxa"/>
            <w:shd w:val="clear" w:color="auto" w:fill="FFFFFF"/>
            <w:tcMar>
              <w:top w:w="0" w:type="dxa"/>
              <w:left w:w="0" w:type="dxa"/>
              <w:bottom w:w="0" w:type="dxa"/>
              <w:right w:w="0" w:type="dxa"/>
            </w:tcMar>
            <w:vAlign w:val="center"/>
          </w:tcPr>
          <w:p w14:paraId="0AE439C6" w14:textId="77777777" w:rsidR="00610E93" w:rsidRDefault="002C086F">
            <w:pPr>
              <w:spacing w:before="100" w:after="100"/>
              <w:ind w:left="100" w:right="100"/>
              <w:jc w:val="center"/>
            </w:pPr>
            <w:r>
              <w:rPr>
                <w:rFonts w:ascii="Helvetica" w:eastAsia="Helvetica" w:hAnsi="Helvetica" w:cs="Helvetica"/>
                <w:color w:val="000000"/>
                <w:sz w:val="22"/>
                <w:szCs w:val="22"/>
              </w:rPr>
              <w:t>0 (199)</w:t>
            </w:r>
          </w:p>
        </w:tc>
        <w:tc>
          <w:tcPr>
            <w:tcW w:w="900" w:type="dxa"/>
            <w:shd w:val="clear" w:color="auto" w:fill="FFFFFF"/>
            <w:tcMar>
              <w:top w:w="0" w:type="dxa"/>
              <w:left w:w="0" w:type="dxa"/>
              <w:bottom w:w="0" w:type="dxa"/>
              <w:right w:w="0" w:type="dxa"/>
            </w:tcMar>
            <w:vAlign w:val="center"/>
          </w:tcPr>
          <w:p w14:paraId="7089068B" w14:textId="77777777" w:rsidR="00610E93" w:rsidRDefault="002C086F">
            <w:pPr>
              <w:spacing w:before="100" w:after="100"/>
              <w:ind w:left="100" w:right="100"/>
              <w:jc w:val="center"/>
            </w:pPr>
            <w:r>
              <w:rPr>
                <w:rFonts w:ascii="Helvetica" w:eastAsia="Helvetica" w:hAnsi="Helvetica" w:cs="Helvetica"/>
                <w:color w:val="000000"/>
                <w:sz w:val="22"/>
                <w:szCs w:val="22"/>
              </w:rPr>
              <w:t>329</w:t>
            </w:r>
          </w:p>
        </w:tc>
      </w:tr>
      <w:tr w:rsidR="00610E93" w14:paraId="39B1973C" w14:textId="77777777" w:rsidTr="00610E93">
        <w:trPr>
          <w:cantSplit/>
          <w:jc w:val="center"/>
        </w:trPr>
        <w:tc>
          <w:tcPr>
            <w:tcW w:w="1242" w:type="dxa"/>
            <w:shd w:val="clear" w:color="auto" w:fill="FFFFFF"/>
            <w:tcMar>
              <w:top w:w="0" w:type="dxa"/>
              <w:left w:w="0" w:type="dxa"/>
              <w:bottom w:w="0" w:type="dxa"/>
              <w:right w:w="0" w:type="dxa"/>
            </w:tcMar>
            <w:vAlign w:val="center"/>
          </w:tcPr>
          <w:p w14:paraId="77F51104" w14:textId="77777777" w:rsidR="00610E93" w:rsidRDefault="002C086F">
            <w:pPr>
              <w:spacing w:before="100" w:after="100"/>
              <w:ind w:left="100" w:right="100"/>
            </w:pPr>
            <w:proofErr w:type="spellStart"/>
            <w:r>
              <w:rPr>
                <w:rFonts w:ascii="Helvetica" w:eastAsia="Helvetica" w:hAnsi="Helvetica" w:cs="Helvetica"/>
                <w:color w:val="000000"/>
                <w:sz w:val="22"/>
                <w:szCs w:val="22"/>
              </w:rPr>
              <w:t>aabbyy</w:t>
            </w:r>
            <w:proofErr w:type="spellEnd"/>
          </w:p>
        </w:tc>
        <w:tc>
          <w:tcPr>
            <w:tcW w:w="1108" w:type="dxa"/>
            <w:shd w:val="clear" w:color="auto" w:fill="FFFFFF"/>
            <w:tcMar>
              <w:top w:w="0" w:type="dxa"/>
              <w:left w:w="0" w:type="dxa"/>
              <w:bottom w:w="0" w:type="dxa"/>
              <w:right w:w="0" w:type="dxa"/>
            </w:tcMar>
            <w:vAlign w:val="center"/>
          </w:tcPr>
          <w:p w14:paraId="0F9ABA25" w14:textId="77777777" w:rsidR="00610E93" w:rsidRDefault="002C086F">
            <w:pPr>
              <w:spacing w:before="100" w:after="100"/>
              <w:ind w:left="100" w:right="100"/>
              <w:jc w:val="center"/>
            </w:pPr>
            <w:r>
              <w:rPr>
                <w:rFonts w:ascii="Helvetica" w:eastAsia="Helvetica" w:hAnsi="Helvetica" w:cs="Helvetica"/>
                <w:color w:val="000000"/>
                <w:sz w:val="22"/>
                <w:szCs w:val="22"/>
              </w:rPr>
              <w:t>0 (176)</w:t>
            </w:r>
          </w:p>
        </w:tc>
        <w:tc>
          <w:tcPr>
            <w:tcW w:w="1352" w:type="dxa"/>
            <w:shd w:val="clear" w:color="auto" w:fill="FFFFFF"/>
            <w:tcMar>
              <w:top w:w="0" w:type="dxa"/>
              <w:left w:w="0" w:type="dxa"/>
              <w:bottom w:w="0" w:type="dxa"/>
              <w:right w:w="0" w:type="dxa"/>
            </w:tcMar>
            <w:vAlign w:val="center"/>
          </w:tcPr>
          <w:p w14:paraId="3DE3E24D" w14:textId="77777777" w:rsidR="00610E93" w:rsidRDefault="002C086F">
            <w:pPr>
              <w:spacing w:before="100" w:after="100"/>
              <w:ind w:left="100" w:right="100"/>
              <w:jc w:val="center"/>
            </w:pPr>
            <w:r>
              <w:rPr>
                <w:rFonts w:ascii="Helvetica" w:eastAsia="Helvetica" w:hAnsi="Helvetica" w:cs="Helvetica"/>
                <w:color w:val="000000"/>
                <w:sz w:val="22"/>
                <w:szCs w:val="22"/>
              </w:rPr>
              <w:t>430 (430)</w:t>
            </w:r>
          </w:p>
        </w:tc>
        <w:tc>
          <w:tcPr>
            <w:tcW w:w="1108" w:type="dxa"/>
            <w:shd w:val="clear" w:color="auto" w:fill="FFFFFF"/>
            <w:tcMar>
              <w:top w:w="0" w:type="dxa"/>
              <w:left w:w="0" w:type="dxa"/>
              <w:bottom w:w="0" w:type="dxa"/>
              <w:right w:w="0" w:type="dxa"/>
            </w:tcMar>
            <w:vAlign w:val="center"/>
          </w:tcPr>
          <w:p w14:paraId="6A6D7B09" w14:textId="77777777" w:rsidR="00610E93" w:rsidRDefault="002C086F">
            <w:pPr>
              <w:spacing w:before="100" w:after="100"/>
              <w:ind w:left="100" w:right="100"/>
              <w:jc w:val="center"/>
            </w:pPr>
            <w:r>
              <w:rPr>
                <w:rFonts w:ascii="Helvetica" w:eastAsia="Helvetica" w:hAnsi="Helvetica" w:cs="Helvetica"/>
                <w:color w:val="000000"/>
                <w:sz w:val="22"/>
                <w:szCs w:val="22"/>
              </w:rPr>
              <w:t>0 (394)</w:t>
            </w:r>
          </w:p>
        </w:tc>
        <w:tc>
          <w:tcPr>
            <w:tcW w:w="900" w:type="dxa"/>
            <w:shd w:val="clear" w:color="auto" w:fill="FFFFFF"/>
            <w:tcMar>
              <w:top w:w="0" w:type="dxa"/>
              <w:left w:w="0" w:type="dxa"/>
              <w:bottom w:w="0" w:type="dxa"/>
              <w:right w:w="0" w:type="dxa"/>
            </w:tcMar>
            <w:vAlign w:val="center"/>
          </w:tcPr>
          <w:p w14:paraId="05160B06" w14:textId="77777777" w:rsidR="00610E93" w:rsidRDefault="002C086F">
            <w:pPr>
              <w:spacing w:before="100" w:after="100"/>
              <w:ind w:left="100" w:right="100"/>
              <w:jc w:val="center"/>
            </w:pPr>
            <w:r>
              <w:rPr>
                <w:rFonts w:ascii="Helvetica" w:eastAsia="Helvetica" w:hAnsi="Helvetica" w:cs="Helvetica"/>
                <w:color w:val="000000"/>
                <w:sz w:val="22"/>
                <w:szCs w:val="22"/>
              </w:rPr>
              <w:t>430</w:t>
            </w:r>
          </w:p>
        </w:tc>
      </w:tr>
      <w:tr w:rsidR="00610E93" w14:paraId="2D89CE20" w14:textId="77777777" w:rsidTr="00610E93">
        <w:trPr>
          <w:cantSplit/>
          <w:jc w:val="center"/>
        </w:trPr>
        <w:tc>
          <w:tcPr>
            <w:tcW w:w="1242" w:type="dxa"/>
            <w:tcBorders>
              <w:bottom w:val="single" w:sz="16" w:space="0" w:color="666666"/>
            </w:tcBorders>
            <w:shd w:val="clear" w:color="auto" w:fill="FFFFFF"/>
            <w:tcMar>
              <w:top w:w="0" w:type="dxa"/>
              <w:left w:w="0" w:type="dxa"/>
              <w:bottom w:w="0" w:type="dxa"/>
              <w:right w:w="0" w:type="dxa"/>
            </w:tcMar>
            <w:vAlign w:val="center"/>
          </w:tcPr>
          <w:p w14:paraId="6D039928" w14:textId="77777777" w:rsidR="00610E93" w:rsidRDefault="002C086F">
            <w:pPr>
              <w:spacing w:before="100" w:after="100"/>
              <w:ind w:left="100" w:right="100"/>
            </w:pPr>
            <w:proofErr w:type="spellStart"/>
            <w:r>
              <w:rPr>
                <w:rFonts w:ascii="Helvetica" w:eastAsia="Helvetica" w:hAnsi="Helvetica" w:cs="Helvetica"/>
                <w:color w:val="000000"/>
                <w:sz w:val="22"/>
                <w:szCs w:val="22"/>
              </w:rPr>
              <w:t>aabbyytt</w:t>
            </w:r>
            <w:proofErr w:type="spellEnd"/>
          </w:p>
        </w:tc>
        <w:tc>
          <w:tcPr>
            <w:tcW w:w="1108" w:type="dxa"/>
            <w:tcBorders>
              <w:bottom w:val="single" w:sz="16" w:space="0" w:color="666666"/>
            </w:tcBorders>
            <w:shd w:val="clear" w:color="auto" w:fill="FFFFFF"/>
            <w:tcMar>
              <w:top w:w="0" w:type="dxa"/>
              <w:left w:w="0" w:type="dxa"/>
              <w:bottom w:w="0" w:type="dxa"/>
              <w:right w:w="0" w:type="dxa"/>
            </w:tcMar>
            <w:vAlign w:val="center"/>
          </w:tcPr>
          <w:p w14:paraId="3E1794DC" w14:textId="77777777" w:rsidR="00610E93" w:rsidRDefault="002C086F">
            <w:pPr>
              <w:spacing w:before="100" w:after="100"/>
              <w:ind w:left="100" w:right="100"/>
              <w:jc w:val="center"/>
            </w:pPr>
            <w:r>
              <w:rPr>
                <w:rFonts w:ascii="Helvetica" w:eastAsia="Helvetica" w:hAnsi="Helvetica" w:cs="Helvetica"/>
                <w:color w:val="000000"/>
                <w:sz w:val="22"/>
                <w:szCs w:val="22"/>
              </w:rPr>
              <w:t>0 (199)</w:t>
            </w:r>
          </w:p>
        </w:tc>
        <w:tc>
          <w:tcPr>
            <w:tcW w:w="1352" w:type="dxa"/>
            <w:tcBorders>
              <w:bottom w:val="single" w:sz="16" w:space="0" w:color="666666"/>
            </w:tcBorders>
            <w:shd w:val="clear" w:color="auto" w:fill="FFFFFF"/>
            <w:tcMar>
              <w:top w:w="0" w:type="dxa"/>
              <w:left w:w="0" w:type="dxa"/>
              <w:bottom w:w="0" w:type="dxa"/>
              <w:right w:w="0" w:type="dxa"/>
            </w:tcMar>
            <w:vAlign w:val="center"/>
          </w:tcPr>
          <w:p w14:paraId="29B6832E" w14:textId="77777777" w:rsidR="00610E93" w:rsidRDefault="002C086F">
            <w:pPr>
              <w:spacing w:before="100" w:after="100"/>
              <w:ind w:left="100" w:right="100"/>
              <w:jc w:val="center"/>
            </w:pPr>
            <w:r>
              <w:rPr>
                <w:rFonts w:ascii="Helvetica" w:eastAsia="Helvetica" w:hAnsi="Helvetica" w:cs="Helvetica"/>
                <w:color w:val="000000"/>
                <w:sz w:val="22"/>
                <w:szCs w:val="22"/>
              </w:rPr>
              <w:t>504 (504)</w:t>
            </w:r>
          </w:p>
        </w:tc>
        <w:tc>
          <w:tcPr>
            <w:tcW w:w="1108" w:type="dxa"/>
            <w:tcBorders>
              <w:bottom w:val="single" w:sz="16" w:space="0" w:color="666666"/>
            </w:tcBorders>
            <w:shd w:val="clear" w:color="auto" w:fill="FFFFFF"/>
            <w:tcMar>
              <w:top w:w="0" w:type="dxa"/>
              <w:left w:w="0" w:type="dxa"/>
              <w:bottom w:w="0" w:type="dxa"/>
              <w:right w:w="0" w:type="dxa"/>
            </w:tcMar>
            <w:vAlign w:val="center"/>
          </w:tcPr>
          <w:p w14:paraId="59D34B95" w14:textId="77777777" w:rsidR="00610E93" w:rsidRDefault="002C086F">
            <w:pPr>
              <w:spacing w:before="100" w:after="100"/>
              <w:ind w:left="100" w:right="100"/>
              <w:jc w:val="center"/>
            </w:pPr>
            <w:r>
              <w:rPr>
                <w:rFonts w:ascii="Helvetica" w:eastAsia="Helvetica" w:hAnsi="Helvetica" w:cs="Helvetica"/>
                <w:color w:val="000000"/>
                <w:sz w:val="22"/>
                <w:szCs w:val="22"/>
              </w:rPr>
              <w:t>0 (297)</w:t>
            </w:r>
          </w:p>
        </w:tc>
        <w:tc>
          <w:tcPr>
            <w:tcW w:w="900" w:type="dxa"/>
            <w:tcBorders>
              <w:bottom w:val="single" w:sz="16" w:space="0" w:color="666666"/>
            </w:tcBorders>
            <w:shd w:val="clear" w:color="auto" w:fill="FFFFFF"/>
            <w:tcMar>
              <w:top w:w="0" w:type="dxa"/>
              <w:left w:w="0" w:type="dxa"/>
              <w:bottom w:w="0" w:type="dxa"/>
              <w:right w:w="0" w:type="dxa"/>
            </w:tcMar>
            <w:vAlign w:val="center"/>
          </w:tcPr>
          <w:p w14:paraId="1A078519" w14:textId="77777777" w:rsidR="00610E93" w:rsidRDefault="002C086F">
            <w:pPr>
              <w:spacing w:before="100" w:after="100"/>
              <w:ind w:left="100" w:right="100"/>
              <w:jc w:val="center"/>
            </w:pPr>
            <w:r>
              <w:rPr>
                <w:rFonts w:ascii="Helvetica" w:eastAsia="Helvetica" w:hAnsi="Helvetica" w:cs="Helvetica"/>
                <w:color w:val="000000"/>
                <w:sz w:val="22"/>
                <w:szCs w:val="22"/>
              </w:rPr>
              <w:t>504</w:t>
            </w:r>
          </w:p>
        </w:tc>
      </w:tr>
    </w:tbl>
    <w:p w14:paraId="1AB56464" w14:textId="77777777" w:rsidR="00610E93" w:rsidRDefault="002C086F">
      <w:r>
        <w:br w:type="page"/>
      </w:r>
    </w:p>
    <w:p w14:paraId="3BD8FDBC" w14:textId="77777777" w:rsidR="00610E93" w:rsidRDefault="002C086F">
      <w:pPr>
        <w:pStyle w:val="Heading1"/>
      </w:pPr>
      <w:bookmarkStart w:id="62" w:name="figures"/>
      <w:bookmarkEnd w:id="57"/>
      <w:r>
        <w:lastRenderedPageBreak/>
        <w:t>Figures</w:t>
      </w:r>
    </w:p>
    <w:p w14:paraId="0E8AF1FD" w14:textId="77777777" w:rsidR="00610E93" w:rsidRDefault="002C086F">
      <w:pPr>
        <w:pStyle w:val="FirstParagraph"/>
      </w:pPr>
      <w:r>
        <w:t xml:space="preserve">  </w:t>
      </w:r>
    </w:p>
    <w:p w14:paraId="03721E7A" w14:textId="77777777" w:rsidR="00610E93" w:rsidRDefault="002C086F">
      <w:pPr>
        <w:pStyle w:val="CaptionedFigure"/>
      </w:pPr>
      <w:r>
        <w:rPr>
          <w:noProof/>
        </w:rPr>
        <w:drawing>
          <wp:inline distT="0" distB="0" distL="0" distR="0" wp14:anchorId="3B1C0181" wp14:editId="3C728376">
            <wp:extent cx="5334000" cy="5334000"/>
            <wp:effectExtent l="0" t="0" r="0" b="0"/>
            <wp:docPr id="1" name="Picture" descr="Figure 1: An Illustrative Example of Causal Tree"/>
            <wp:cNvGraphicFramePr/>
            <a:graphic xmlns:a="http://schemas.openxmlformats.org/drawingml/2006/main">
              <a:graphicData uri="http://schemas.openxmlformats.org/drawingml/2006/picture">
                <pic:pic xmlns:pic="http://schemas.openxmlformats.org/drawingml/2006/picture">
                  <pic:nvPicPr>
                    <pic:cNvPr id="0" name="Picture" descr="/Users/shunkeikakimoto/OneDrive%20-%20University%20of%20Nebraska-Lincoln/ML_VRA_2/GitControlled/Writing/JournalSubmission/ctree_ex.pdf"/>
                    <pic:cNvPicPr>
                      <a:picLocks noChangeAspect="1" noChangeArrowheads="1"/>
                    </pic:cNvPicPr>
                  </pic:nvPicPr>
                  <pic:blipFill>
                    <a:blip r:embed="rId11"/>
                    <a:stretch>
                      <a:fillRect/>
                    </a:stretch>
                  </pic:blipFill>
                  <pic:spPr bwMode="auto">
                    <a:xfrm>
                      <a:off x="0" y="0"/>
                      <a:ext cx="5334000" cy="5334000"/>
                    </a:xfrm>
                    <a:prstGeom prst="rect">
                      <a:avLst/>
                    </a:prstGeom>
                    <a:noFill/>
                    <a:ln w="9525">
                      <a:noFill/>
                      <a:headEnd/>
                      <a:tailEnd/>
                    </a:ln>
                  </pic:spPr>
                </pic:pic>
              </a:graphicData>
            </a:graphic>
          </wp:inline>
        </w:drawing>
      </w:r>
    </w:p>
    <w:p w14:paraId="4C07DE33" w14:textId="77777777" w:rsidR="00610E93" w:rsidRDefault="002C086F">
      <w:pPr>
        <w:pStyle w:val="ImageCaption"/>
      </w:pPr>
      <w:r>
        <w:t>Figure 1: An Illustrative Example of Causal Tree</w:t>
      </w:r>
    </w:p>
    <w:p w14:paraId="64E426FD" w14:textId="77777777" w:rsidR="00610E93" w:rsidRDefault="002C086F">
      <w:pPr>
        <w:pStyle w:val="CaptionedFigure"/>
      </w:pPr>
      <w:r>
        <w:rPr>
          <w:noProof/>
        </w:rPr>
        <w:lastRenderedPageBreak/>
        <w:drawing>
          <wp:inline distT="0" distB="0" distL="0" distR="0" wp14:anchorId="102A184B" wp14:editId="39F2A13B">
            <wp:extent cx="5334000" cy="7620000"/>
            <wp:effectExtent l="0" t="0" r="0" b="0"/>
            <wp:docPr id="2" name="Picture" descr="Figure 2: Division of Field: plots, subplots and cells"/>
            <wp:cNvGraphicFramePr/>
            <a:graphic xmlns:a="http://schemas.openxmlformats.org/drawingml/2006/main">
              <a:graphicData uri="http://schemas.openxmlformats.org/drawingml/2006/picture">
                <pic:pic xmlns:pic="http://schemas.openxmlformats.org/drawingml/2006/picture">
                  <pic:nvPicPr>
                    <pic:cNvPr id="0" name="Picture" descr="ML_for_VRA_files/figure-docx/field-map-1.png"/>
                    <pic:cNvPicPr>
                      <a:picLocks noChangeAspect="1" noChangeArrowheads="1"/>
                    </pic:cNvPicPr>
                  </pic:nvPicPr>
                  <pic:blipFill>
                    <a:blip r:embed="rId12"/>
                    <a:stretch>
                      <a:fillRect/>
                    </a:stretch>
                  </pic:blipFill>
                  <pic:spPr bwMode="auto">
                    <a:xfrm>
                      <a:off x="0" y="0"/>
                      <a:ext cx="5334000" cy="7620000"/>
                    </a:xfrm>
                    <a:prstGeom prst="rect">
                      <a:avLst/>
                    </a:prstGeom>
                    <a:noFill/>
                    <a:ln w="9525">
                      <a:noFill/>
                      <a:headEnd/>
                      <a:tailEnd/>
                    </a:ln>
                  </pic:spPr>
                </pic:pic>
              </a:graphicData>
            </a:graphic>
          </wp:inline>
        </w:drawing>
      </w:r>
    </w:p>
    <w:p w14:paraId="1FB8974C" w14:textId="77777777" w:rsidR="00610E93" w:rsidRDefault="002C086F">
      <w:pPr>
        <w:pStyle w:val="ImageCaption"/>
      </w:pPr>
      <w:r>
        <w:t>Figure 2: Division of Field: plots, subplots and cells</w:t>
      </w:r>
    </w:p>
    <w:p w14:paraId="0790FADB" w14:textId="77777777" w:rsidR="00610E93" w:rsidRDefault="002C086F">
      <w:pPr>
        <w:pStyle w:val="CaptionedFigure"/>
      </w:pPr>
      <w:r>
        <w:rPr>
          <w:noProof/>
        </w:rPr>
        <w:lastRenderedPageBreak/>
        <w:drawing>
          <wp:inline distT="0" distB="0" distL="0" distR="0" wp14:anchorId="2C201FD0" wp14:editId="67713E0F">
            <wp:extent cx="5334000" cy="5926666"/>
            <wp:effectExtent l="0" t="0" r="0" b="0"/>
            <wp:docPr id="3" name="Picture" descr="Figure 3: An Illustrative Example of Spatial Distributions of Field Charateristics"/>
            <wp:cNvGraphicFramePr/>
            <a:graphic xmlns:a="http://schemas.openxmlformats.org/drawingml/2006/main">
              <a:graphicData uri="http://schemas.openxmlformats.org/drawingml/2006/picture">
                <pic:pic xmlns:pic="http://schemas.openxmlformats.org/drawingml/2006/picture">
                  <pic:nvPicPr>
                    <pic:cNvPr id="0" name="Picture" descr="ML_for_VRA_files/figure-docx/fig-parameters-1.png"/>
                    <pic:cNvPicPr>
                      <a:picLocks noChangeAspect="1" noChangeArrowheads="1"/>
                    </pic:cNvPicPr>
                  </pic:nvPicPr>
                  <pic:blipFill>
                    <a:blip r:embed="rId13"/>
                    <a:stretch>
                      <a:fillRect/>
                    </a:stretch>
                  </pic:blipFill>
                  <pic:spPr bwMode="auto">
                    <a:xfrm>
                      <a:off x="0" y="0"/>
                      <a:ext cx="5334000" cy="5926666"/>
                    </a:xfrm>
                    <a:prstGeom prst="rect">
                      <a:avLst/>
                    </a:prstGeom>
                    <a:noFill/>
                    <a:ln w="9525">
                      <a:noFill/>
                      <a:headEnd/>
                      <a:tailEnd/>
                    </a:ln>
                  </pic:spPr>
                </pic:pic>
              </a:graphicData>
            </a:graphic>
          </wp:inline>
        </w:drawing>
      </w:r>
    </w:p>
    <w:p w14:paraId="5FF45888" w14:textId="77777777" w:rsidR="00610E93" w:rsidRDefault="002C086F">
      <w:pPr>
        <w:pStyle w:val="ImageCaption"/>
      </w:pPr>
      <w:r>
        <w:t xml:space="preserve">Figure 3: An Illustrative Example of Spatial Distributions of Field </w:t>
      </w:r>
      <w:proofErr w:type="spellStart"/>
      <w:r>
        <w:t>Charateristics</w:t>
      </w:r>
      <w:proofErr w:type="spellEnd"/>
    </w:p>
    <w:p w14:paraId="3BF5435B" w14:textId="77777777" w:rsidR="00610E93" w:rsidRDefault="002C086F">
      <w:pPr>
        <w:pStyle w:val="CaptionedFigure"/>
      </w:pPr>
      <w:r>
        <w:rPr>
          <w:noProof/>
        </w:rPr>
        <w:lastRenderedPageBreak/>
        <w:drawing>
          <wp:inline distT="0" distB="0" distL="0" distR="0" wp14:anchorId="7E66BAEF" wp14:editId="461E5BD5">
            <wp:extent cx="4572000" cy="3657600"/>
            <wp:effectExtent l="0" t="0" r="0" b="0"/>
            <wp:docPr id="4" name="Picture" descr="Figure 4: An Illustrative Example of a Spatial Distribution of True Optimal N Rate"/>
            <wp:cNvGraphicFramePr/>
            <a:graphic xmlns:a="http://schemas.openxmlformats.org/drawingml/2006/main">
              <a:graphicData uri="http://schemas.openxmlformats.org/drawingml/2006/picture">
                <pic:pic xmlns:pic="http://schemas.openxmlformats.org/drawingml/2006/picture">
                  <pic:nvPicPr>
                    <pic:cNvPr id="0" name="Picture" descr="ML_for_VRA_files/figure-docx/fig-optN-1.png"/>
                    <pic:cNvPicPr>
                      <a:picLocks noChangeAspect="1" noChangeArrowheads="1"/>
                    </pic:cNvPicPr>
                  </pic:nvPicPr>
                  <pic:blipFill>
                    <a:blip r:embed="rId14"/>
                    <a:stretch>
                      <a:fillRect/>
                    </a:stretch>
                  </pic:blipFill>
                  <pic:spPr bwMode="auto">
                    <a:xfrm>
                      <a:off x="0" y="0"/>
                      <a:ext cx="4572000" cy="3657600"/>
                    </a:xfrm>
                    <a:prstGeom prst="rect">
                      <a:avLst/>
                    </a:prstGeom>
                    <a:noFill/>
                    <a:ln w="9525">
                      <a:noFill/>
                      <a:headEnd/>
                      <a:tailEnd/>
                    </a:ln>
                  </pic:spPr>
                </pic:pic>
              </a:graphicData>
            </a:graphic>
          </wp:inline>
        </w:drawing>
      </w:r>
    </w:p>
    <w:p w14:paraId="4B25CDC1" w14:textId="77777777" w:rsidR="00610E93" w:rsidRDefault="002C086F">
      <w:pPr>
        <w:pStyle w:val="ImageCaption"/>
      </w:pPr>
      <w:r>
        <w:t>Figure 4: An Illustrative Example of a Spatial Distribution of True Optimal N Rate</w:t>
      </w:r>
    </w:p>
    <w:p w14:paraId="04533AD6" w14:textId="77777777" w:rsidR="00610E93" w:rsidRDefault="002C086F">
      <w:pPr>
        <w:pStyle w:val="CaptionedFigure"/>
      </w:pPr>
      <w:r>
        <w:rPr>
          <w:noProof/>
        </w:rPr>
        <w:lastRenderedPageBreak/>
        <w:drawing>
          <wp:inline distT="0" distB="0" distL="0" distR="0" wp14:anchorId="15B5E1B5" wp14:editId="7DA0A2BC">
            <wp:extent cx="5334000" cy="7620000"/>
            <wp:effectExtent l="0" t="0" r="0" b="0"/>
            <wp:docPr id="5" name="Picture" descr="Figure 5: An Illustrative Example of Experimental Design of N"/>
            <wp:cNvGraphicFramePr/>
            <a:graphic xmlns:a="http://schemas.openxmlformats.org/drawingml/2006/main">
              <a:graphicData uri="http://schemas.openxmlformats.org/drawingml/2006/picture">
                <pic:pic xmlns:pic="http://schemas.openxmlformats.org/drawingml/2006/picture">
                  <pic:nvPicPr>
                    <pic:cNvPr id="0" name="Picture" descr="ML_for_VRA_files/figure-docx/fig-nExp-1.png"/>
                    <pic:cNvPicPr>
                      <a:picLocks noChangeAspect="1" noChangeArrowheads="1"/>
                    </pic:cNvPicPr>
                  </pic:nvPicPr>
                  <pic:blipFill>
                    <a:blip r:embed="rId15"/>
                    <a:stretch>
                      <a:fillRect/>
                    </a:stretch>
                  </pic:blipFill>
                  <pic:spPr bwMode="auto">
                    <a:xfrm>
                      <a:off x="0" y="0"/>
                      <a:ext cx="5334000" cy="7620000"/>
                    </a:xfrm>
                    <a:prstGeom prst="rect">
                      <a:avLst/>
                    </a:prstGeom>
                    <a:noFill/>
                    <a:ln w="9525">
                      <a:noFill/>
                      <a:headEnd/>
                      <a:tailEnd/>
                    </a:ln>
                  </pic:spPr>
                </pic:pic>
              </a:graphicData>
            </a:graphic>
          </wp:inline>
        </w:drawing>
      </w:r>
    </w:p>
    <w:p w14:paraId="0804CF6E" w14:textId="77777777" w:rsidR="00610E93" w:rsidRDefault="002C086F">
      <w:pPr>
        <w:pStyle w:val="ImageCaption"/>
      </w:pPr>
      <w:r>
        <w:t>Figure 5: An Illustrative Example of Experimental Design of N</w:t>
      </w:r>
    </w:p>
    <w:p w14:paraId="3B965E77" w14:textId="77777777" w:rsidR="00610E93" w:rsidRDefault="002C086F">
      <w:pPr>
        <w:pStyle w:val="CaptionedFigure"/>
      </w:pPr>
      <w:r>
        <w:rPr>
          <w:noProof/>
        </w:rPr>
        <w:lastRenderedPageBreak/>
        <w:drawing>
          <wp:inline distT="0" distB="0" distL="0" distR="0" wp14:anchorId="168FF92A" wp14:editId="2C568545">
            <wp:extent cx="4572000" cy="3657600"/>
            <wp:effectExtent l="0" t="0" r="0" b="0"/>
            <wp:docPr id="6" name="Picture" descr="Figure 6: An Illustrative Example of a Yield Distribution Map at the Cell resolution"/>
            <wp:cNvGraphicFramePr/>
            <a:graphic xmlns:a="http://schemas.openxmlformats.org/drawingml/2006/main">
              <a:graphicData uri="http://schemas.openxmlformats.org/drawingml/2006/picture">
                <pic:pic xmlns:pic="http://schemas.openxmlformats.org/drawingml/2006/picture">
                  <pic:nvPicPr>
                    <pic:cNvPr id="0" name="Picture" descr="ML_for_VRA_files/figure-docx/field-yield-cell-1.png"/>
                    <pic:cNvPicPr>
                      <a:picLocks noChangeAspect="1" noChangeArrowheads="1"/>
                    </pic:cNvPicPr>
                  </pic:nvPicPr>
                  <pic:blipFill>
                    <a:blip r:embed="rId16"/>
                    <a:stretch>
                      <a:fillRect/>
                    </a:stretch>
                  </pic:blipFill>
                  <pic:spPr bwMode="auto">
                    <a:xfrm>
                      <a:off x="0" y="0"/>
                      <a:ext cx="4572000" cy="3657600"/>
                    </a:xfrm>
                    <a:prstGeom prst="rect">
                      <a:avLst/>
                    </a:prstGeom>
                    <a:noFill/>
                    <a:ln w="9525">
                      <a:noFill/>
                      <a:headEnd/>
                      <a:tailEnd/>
                    </a:ln>
                  </pic:spPr>
                </pic:pic>
              </a:graphicData>
            </a:graphic>
          </wp:inline>
        </w:drawing>
      </w:r>
    </w:p>
    <w:p w14:paraId="12B2DB37" w14:textId="77777777" w:rsidR="00610E93" w:rsidRDefault="002C086F">
      <w:pPr>
        <w:pStyle w:val="ImageCaption"/>
      </w:pPr>
      <w:r>
        <w:t>Figure 6: An Illustrative Example of a Yield Distribution Map at the Cell resolution</w:t>
      </w:r>
    </w:p>
    <w:p w14:paraId="72909A9A" w14:textId="77777777" w:rsidR="00610E93" w:rsidRDefault="002C086F">
      <w:pPr>
        <w:pStyle w:val="CaptionedFigure"/>
      </w:pPr>
      <w:r>
        <w:rPr>
          <w:noProof/>
        </w:rPr>
        <w:drawing>
          <wp:inline distT="0" distB="0" distL="0" distR="0" wp14:anchorId="0E4366B6" wp14:editId="4AC801E6">
            <wp:extent cx="4572000" cy="3657600"/>
            <wp:effectExtent l="0" t="0" r="0" b="0"/>
            <wp:docPr id="7" name="Picture" descr="Figure 7: An Illustrative Example of a Yield Distribution Map at the Subplot resolution"/>
            <wp:cNvGraphicFramePr/>
            <a:graphic xmlns:a="http://schemas.openxmlformats.org/drawingml/2006/main">
              <a:graphicData uri="http://schemas.openxmlformats.org/drawingml/2006/picture">
                <pic:pic xmlns:pic="http://schemas.openxmlformats.org/drawingml/2006/picture">
                  <pic:nvPicPr>
                    <pic:cNvPr id="0" name="Picture" descr="ML_for_VRA_files/figure-docx/field-yield-subplot-1.png"/>
                    <pic:cNvPicPr>
                      <a:picLocks noChangeAspect="1" noChangeArrowheads="1"/>
                    </pic:cNvPicPr>
                  </pic:nvPicPr>
                  <pic:blipFill>
                    <a:blip r:embed="rId17"/>
                    <a:stretch>
                      <a:fillRect/>
                    </a:stretch>
                  </pic:blipFill>
                  <pic:spPr bwMode="auto">
                    <a:xfrm>
                      <a:off x="0" y="0"/>
                      <a:ext cx="4572000" cy="3657600"/>
                    </a:xfrm>
                    <a:prstGeom prst="rect">
                      <a:avLst/>
                    </a:prstGeom>
                    <a:noFill/>
                    <a:ln w="9525">
                      <a:noFill/>
                      <a:headEnd/>
                      <a:tailEnd/>
                    </a:ln>
                  </pic:spPr>
                </pic:pic>
              </a:graphicData>
            </a:graphic>
          </wp:inline>
        </w:drawing>
      </w:r>
    </w:p>
    <w:p w14:paraId="30880D0B" w14:textId="77777777" w:rsidR="00610E93" w:rsidRDefault="002C086F">
      <w:pPr>
        <w:pStyle w:val="ImageCaption"/>
      </w:pPr>
      <w:r>
        <w:t>Figure 7: An Illustrative Example of a Yield Distribution Map at the Subplot resolution</w:t>
      </w:r>
    </w:p>
    <w:p w14:paraId="6E6925A7" w14:textId="77777777" w:rsidR="00610E93" w:rsidRDefault="002C086F">
      <w:pPr>
        <w:pStyle w:val="CaptionedFigure"/>
      </w:pPr>
      <w:r>
        <w:rPr>
          <w:noProof/>
        </w:rPr>
        <w:lastRenderedPageBreak/>
        <w:drawing>
          <wp:inline distT="0" distB="0" distL="0" distR="0" wp14:anchorId="75FDADB7" wp14:editId="1FFE4B88">
            <wp:extent cx="5334000" cy="6858000"/>
            <wp:effectExtent l="0" t="0" r="0" b="0"/>
            <wp:docPr id="8" name="Picture" descr="Figure 8: Distributions of RMSE of EONR Estimation over Simulations"/>
            <wp:cNvGraphicFramePr/>
            <a:graphic xmlns:a="http://schemas.openxmlformats.org/drawingml/2006/main">
              <a:graphicData uri="http://schemas.openxmlformats.org/drawingml/2006/picture">
                <pic:pic xmlns:pic="http://schemas.openxmlformats.org/drawingml/2006/picture">
                  <pic:nvPicPr>
                    <pic:cNvPr id="0" name="Picture" descr="ML_for_VRA_files/figure-docx/dist-optN-1.png"/>
                    <pic:cNvPicPr>
                      <a:picLocks noChangeAspect="1" noChangeArrowheads="1"/>
                    </pic:cNvPicPr>
                  </pic:nvPicPr>
                  <pic:blipFill>
                    <a:blip r:embed="rId18"/>
                    <a:stretch>
                      <a:fillRect/>
                    </a:stretch>
                  </pic:blipFill>
                  <pic:spPr bwMode="auto">
                    <a:xfrm>
                      <a:off x="0" y="0"/>
                      <a:ext cx="5334000" cy="6858000"/>
                    </a:xfrm>
                    <a:prstGeom prst="rect">
                      <a:avLst/>
                    </a:prstGeom>
                    <a:noFill/>
                    <a:ln w="9525">
                      <a:noFill/>
                      <a:headEnd/>
                      <a:tailEnd/>
                    </a:ln>
                  </pic:spPr>
                </pic:pic>
              </a:graphicData>
            </a:graphic>
          </wp:inline>
        </w:drawing>
      </w:r>
    </w:p>
    <w:p w14:paraId="52D65C85" w14:textId="77777777" w:rsidR="00610E93" w:rsidRDefault="002C086F">
      <w:pPr>
        <w:pStyle w:val="ImageCaption"/>
      </w:pPr>
      <w:r>
        <w:t>Figure 8: Distributions of RMSE of EONR Estimation over Simulations</w:t>
      </w:r>
    </w:p>
    <w:p w14:paraId="04A8470B" w14:textId="77777777" w:rsidR="00610E93" w:rsidRDefault="002C086F">
      <w:pPr>
        <w:pStyle w:val="CaptionedFigure"/>
      </w:pPr>
      <w:r>
        <w:rPr>
          <w:noProof/>
        </w:rPr>
        <w:lastRenderedPageBreak/>
        <w:drawing>
          <wp:inline distT="0" distB="0" distL="0" distR="0" wp14:anchorId="79A4523B" wp14:editId="2FF3999F">
            <wp:extent cx="5334000" cy="6858000"/>
            <wp:effectExtent l="0" t="0" r="0" b="0"/>
            <wp:docPr id="9" name="Picture" descr="Figure 9: Distributions of Profit Loss over Simulations"/>
            <wp:cNvGraphicFramePr/>
            <a:graphic xmlns:a="http://schemas.openxmlformats.org/drawingml/2006/main">
              <a:graphicData uri="http://schemas.openxmlformats.org/drawingml/2006/picture">
                <pic:pic xmlns:pic="http://schemas.openxmlformats.org/drawingml/2006/picture">
                  <pic:nvPicPr>
                    <pic:cNvPr id="0" name="Picture" descr="ML_for_VRA_files/figure-docx/dist-piLoss-1.png"/>
                    <pic:cNvPicPr>
                      <a:picLocks noChangeAspect="1" noChangeArrowheads="1"/>
                    </pic:cNvPicPr>
                  </pic:nvPicPr>
                  <pic:blipFill>
                    <a:blip r:embed="rId19"/>
                    <a:stretch>
                      <a:fillRect/>
                    </a:stretch>
                  </pic:blipFill>
                  <pic:spPr bwMode="auto">
                    <a:xfrm>
                      <a:off x="0" y="0"/>
                      <a:ext cx="5334000" cy="6858000"/>
                    </a:xfrm>
                    <a:prstGeom prst="rect">
                      <a:avLst/>
                    </a:prstGeom>
                    <a:noFill/>
                    <a:ln w="9525">
                      <a:noFill/>
                      <a:headEnd/>
                      <a:tailEnd/>
                    </a:ln>
                  </pic:spPr>
                </pic:pic>
              </a:graphicData>
            </a:graphic>
          </wp:inline>
        </w:drawing>
      </w:r>
    </w:p>
    <w:p w14:paraId="46BA139D" w14:textId="77777777" w:rsidR="00610E93" w:rsidRDefault="002C086F">
      <w:pPr>
        <w:pStyle w:val="ImageCaption"/>
      </w:pPr>
      <w:r>
        <w:t>Figure 9: Distributions of Profit Loss over Simulations</w:t>
      </w:r>
    </w:p>
    <w:p w14:paraId="6B8F44BA" w14:textId="77777777" w:rsidR="00610E93" w:rsidRDefault="002C086F">
      <w:pPr>
        <w:pStyle w:val="CaptionedFigure"/>
      </w:pPr>
      <w:r>
        <w:rPr>
          <w:noProof/>
        </w:rPr>
        <w:lastRenderedPageBreak/>
        <w:drawing>
          <wp:inline distT="0" distB="0" distL="0" distR="0" wp14:anchorId="2F5929BA" wp14:editId="0AA28A8F">
            <wp:extent cx="5334000" cy="6667500"/>
            <wp:effectExtent l="0" t="0" r="0" b="0"/>
            <wp:docPr id="10" name="Picture" descr="Figure 10: True Treatment Effect vs Estimated Treatment Effect (aabbyytt case)"/>
            <wp:cNvGraphicFramePr/>
            <a:graphic xmlns:a="http://schemas.openxmlformats.org/drawingml/2006/main">
              <a:graphicData uri="http://schemas.openxmlformats.org/drawingml/2006/picture">
                <pic:pic xmlns:pic="http://schemas.openxmlformats.org/drawingml/2006/picture">
                  <pic:nvPicPr>
                    <pic:cNvPr id="0" name="Picture" descr="ML_for_VRA_files/figure-docx/plot-tre-1.png"/>
                    <pic:cNvPicPr>
                      <a:picLocks noChangeAspect="1" noChangeArrowheads="1"/>
                    </pic:cNvPicPr>
                  </pic:nvPicPr>
                  <pic:blipFill>
                    <a:blip r:embed="rId20"/>
                    <a:stretch>
                      <a:fillRect/>
                    </a:stretch>
                  </pic:blipFill>
                  <pic:spPr bwMode="auto">
                    <a:xfrm>
                      <a:off x="0" y="0"/>
                      <a:ext cx="5334000" cy="6667500"/>
                    </a:xfrm>
                    <a:prstGeom prst="rect">
                      <a:avLst/>
                    </a:prstGeom>
                    <a:noFill/>
                    <a:ln w="9525">
                      <a:noFill/>
                      <a:headEnd/>
                      <a:tailEnd/>
                    </a:ln>
                  </pic:spPr>
                </pic:pic>
              </a:graphicData>
            </a:graphic>
          </wp:inline>
        </w:drawing>
      </w:r>
    </w:p>
    <w:p w14:paraId="724C737A" w14:textId="77777777" w:rsidR="00610E93" w:rsidRDefault="002C086F">
      <w:pPr>
        <w:pStyle w:val="ImageCaption"/>
      </w:pPr>
      <w:r>
        <w:t>Figure 10: True Treatment Effect vs Estimated Treatment Effect (</w:t>
      </w:r>
      <w:proofErr w:type="spellStart"/>
      <w:r>
        <w:t>aabbyytt</w:t>
      </w:r>
      <w:proofErr w:type="spellEnd"/>
      <w:r>
        <w:t xml:space="preserve"> case)</w:t>
      </w:r>
    </w:p>
    <w:p w14:paraId="79F6FC56" w14:textId="77777777" w:rsidR="00610E93" w:rsidRDefault="002C086F">
      <w:pPr>
        <w:pStyle w:val="CaptionedFigure"/>
      </w:pPr>
      <w:r>
        <w:rPr>
          <w:noProof/>
        </w:rPr>
        <w:lastRenderedPageBreak/>
        <w:drawing>
          <wp:inline distT="0" distB="0" distL="0" distR="0" wp14:anchorId="18AA3617" wp14:editId="54E9D54A">
            <wp:extent cx="5334000" cy="6667500"/>
            <wp:effectExtent l="0" t="0" r="0" b="0"/>
            <wp:docPr id="11" name="Picture" descr="Figure 11: The Relationship in the Performance between EONR Estimation and Yield Prediction by ML Method"/>
            <wp:cNvGraphicFramePr/>
            <a:graphic xmlns:a="http://schemas.openxmlformats.org/drawingml/2006/main">
              <a:graphicData uri="http://schemas.openxmlformats.org/drawingml/2006/picture">
                <pic:pic xmlns:pic="http://schemas.openxmlformats.org/drawingml/2006/picture">
                  <pic:nvPicPr>
                    <pic:cNvPr id="0" name="Picture" descr="ML_for_VRA_files/figure-docx/plot-y-optN-1.png"/>
                    <pic:cNvPicPr>
                      <a:picLocks noChangeAspect="1" noChangeArrowheads="1"/>
                    </pic:cNvPicPr>
                  </pic:nvPicPr>
                  <pic:blipFill>
                    <a:blip r:embed="rId21"/>
                    <a:stretch>
                      <a:fillRect/>
                    </a:stretch>
                  </pic:blipFill>
                  <pic:spPr bwMode="auto">
                    <a:xfrm>
                      <a:off x="0" y="0"/>
                      <a:ext cx="5334000" cy="6667500"/>
                    </a:xfrm>
                    <a:prstGeom prst="rect">
                      <a:avLst/>
                    </a:prstGeom>
                    <a:noFill/>
                    <a:ln w="9525">
                      <a:noFill/>
                      <a:headEnd/>
                      <a:tailEnd/>
                    </a:ln>
                  </pic:spPr>
                </pic:pic>
              </a:graphicData>
            </a:graphic>
          </wp:inline>
        </w:drawing>
      </w:r>
    </w:p>
    <w:p w14:paraId="133B7A89" w14:textId="77777777" w:rsidR="00610E93" w:rsidRDefault="002C086F">
      <w:pPr>
        <w:pStyle w:val="ImageCaption"/>
      </w:pPr>
      <w:r>
        <w:t>Figure 11: The Relationship in the Performance between EONR Estimation and Yield Prediction by ML Method</w:t>
      </w:r>
    </w:p>
    <w:p w14:paraId="6BD8A705" w14:textId="77777777" w:rsidR="00610E93" w:rsidRDefault="002C086F">
      <w:r>
        <w:br w:type="page"/>
      </w:r>
    </w:p>
    <w:p w14:paraId="718C4F11" w14:textId="77777777" w:rsidR="00610E93" w:rsidRDefault="002C086F">
      <w:pPr>
        <w:pStyle w:val="Heading1"/>
      </w:pPr>
      <w:bookmarkStart w:id="63" w:name="apepndix"/>
      <w:bookmarkEnd w:id="62"/>
      <w:proofErr w:type="spellStart"/>
      <w:r>
        <w:lastRenderedPageBreak/>
        <w:t>Apepndix</w:t>
      </w:r>
      <w:proofErr w:type="spellEnd"/>
    </w:p>
    <w:p w14:paraId="2EC240E1" w14:textId="77777777" w:rsidR="00610E93" w:rsidRDefault="002C086F">
      <w:pPr>
        <w:pStyle w:val="Heading2"/>
      </w:pPr>
      <w:bookmarkStart w:id="64" w:name="cf-stepwise-and-cf-base"/>
      <w:r>
        <w:t>CF-stepwise and CF-base</w:t>
      </w:r>
    </w:p>
    <w:p w14:paraId="6D3FBB65" w14:textId="77777777" w:rsidR="00610E93" w:rsidRDefault="002C086F">
      <w:pPr>
        <w:pStyle w:val="FirstParagraph"/>
      </w:pPr>
      <w:r>
        <w:t xml:space="preserve">While CF-base always used </w:t>
      </w:r>
      <m:oMath>
        <m:sSub>
          <m:sSubPr>
            <m:ctrlPr>
              <w:rPr>
                <w:rFonts w:ascii="Cambria Math" w:hAnsi="Cambria Math"/>
              </w:rPr>
            </m:ctrlPr>
          </m:sSubPr>
          <m:e>
            <m:r>
              <w:rPr>
                <w:rFonts w:ascii="Cambria Math" w:hAnsi="Cambria Math"/>
              </w:rPr>
              <m:t>N</m:t>
            </m:r>
          </m:e>
          <m:sub>
            <m:r>
              <w:rPr>
                <w:rFonts w:ascii="Cambria Math" w:hAnsi="Cambria Math"/>
              </w:rPr>
              <m:t>1</m:t>
            </m:r>
          </m:sub>
        </m:sSub>
      </m:oMath>
      <w:r>
        <w:t xml:space="preserve"> as as </w:t>
      </w:r>
      <m:oMath>
        <m:sSup>
          <m:sSupPr>
            <m:ctrlPr>
              <w:rPr>
                <w:rFonts w:ascii="Cambria Math" w:hAnsi="Cambria Math"/>
              </w:rPr>
            </m:ctrlPr>
          </m:sSupPr>
          <m:e>
            <m:r>
              <w:rPr>
                <w:rFonts w:ascii="Cambria Math" w:hAnsi="Cambria Math"/>
              </w:rPr>
              <m:t>N</m:t>
            </m:r>
          </m:e>
          <m:sup>
            <m:r>
              <w:rPr>
                <w:rFonts w:ascii="Cambria Math" w:hAnsi="Cambria Math"/>
              </w:rPr>
              <m:t>con</m:t>
            </m:r>
          </m:sup>
        </m:sSup>
      </m:oMath>
      <w:r>
        <w:t xml:space="preserve">, the grouping approach of CF-stepwise used </w:t>
      </w:r>
      <m:oMath>
        <m:d>
          <m:dPr>
            <m:ctrlPr>
              <w:rPr>
                <w:rFonts w:ascii="Cambria Math" w:hAnsi="Cambria Math"/>
              </w:rPr>
            </m:ctrlPr>
          </m:dPr>
          <m:e>
            <m:sSub>
              <m:sSubPr>
                <m:ctrlPr>
                  <w:rPr>
                    <w:rFonts w:ascii="Cambria Math" w:hAnsi="Cambria Math"/>
                  </w:rPr>
                </m:ctrlPr>
              </m:sSubPr>
              <m:e>
                <m:r>
                  <w:rPr>
                    <w:rFonts w:ascii="Cambria Math" w:hAnsi="Cambria Math"/>
                  </w:rPr>
                  <m:t>N</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2</m:t>
                </m:r>
              </m:sub>
            </m:sSub>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N</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3</m:t>
                </m:r>
              </m:sub>
            </m:sSub>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N</m:t>
                </m:r>
              </m:e>
              <m:sub>
                <m: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4</m:t>
                </m:r>
              </m:sub>
            </m:sSub>
          </m:e>
        </m:d>
      </m:oMath>
      <w:r>
        <w:t xml:space="preserve">, and </w:t>
      </w:r>
      <m:oMath>
        <m:d>
          <m:dPr>
            <m:ctrlPr>
              <w:rPr>
                <w:rFonts w:ascii="Cambria Math" w:hAnsi="Cambria Math"/>
              </w:rPr>
            </m:ctrlPr>
          </m:dPr>
          <m:e>
            <m:sSub>
              <m:sSubPr>
                <m:ctrlPr>
                  <w:rPr>
                    <w:rFonts w:ascii="Cambria Math" w:hAnsi="Cambria Math"/>
                  </w:rPr>
                </m:ctrlPr>
              </m:sSubPr>
              <m:e>
                <m:r>
                  <w:rPr>
                    <w:rFonts w:ascii="Cambria Math" w:hAnsi="Cambria Math"/>
                  </w:rPr>
                  <m:t>N</m:t>
                </m:r>
              </m:e>
              <m:sub>
                <m:r>
                  <w:rPr>
                    <w:rFonts w:ascii="Cambria Math" w:hAnsi="Cambria Math"/>
                  </w:rPr>
                  <m:t>4</m:t>
                </m:r>
              </m:sub>
            </m:sSub>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5</m:t>
                </m:r>
              </m:sub>
            </m:sSub>
          </m:e>
        </m:d>
      </m:oMath>
      <w:r>
        <w:t xml:space="preserve">. Under this set of N application rate combinations, the change in yields from the yield at </w:t>
      </w:r>
      <m:oMath>
        <m:sSub>
          <m:sSubPr>
            <m:ctrlPr>
              <w:rPr>
                <w:rFonts w:ascii="Cambria Math" w:hAnsi="Cambria Math"/>
              </w:rPr>
            </m:ctrlPr>
          </m:sSubPr>
          <m:e>
            <m:r>
              <w:rPr>
                <w:rFonts w:ascii="Cambria Math" w:hAnsi="Cambria Math"/>
              </w:rPr>
              <m:t>N</m:t>
            </m:r>
          </m:e>
          <m:sub>
            <m:r>
              <w:rPr>
                <w:rFonts w:ascii="Cambria Math" w:hAnsi="Cambria Math"/>
              </w:rPr>
              <m:t>1</m:t>
            </m:r>
          </m:sub>
        </m:sSub>
      </m:oMath>
      <w:r>
        <w:t xml:space="preserve"> can be calculated by sequentially adding the estimated treatment effects:</w:t>
      </w:r>
    </w:p>
    <w:p w14:paraId="410512B8" w14:textId="77777777" w:rsidR="00610E93" w:rsidRDefault="002C086F">
      <w:pPr>
        <w:pStyle w:val="BodyText"/>
      </w:pPr>
      <m:oMathPara>
        <m:oMathParaPr>
          <m:jc m:val="center"/>
        </m:oMathParaPr>
        <m:oMath>
          <m:r>
            <w:rPr>
              <w:rFonts w:ascii="Cambria Math" w:hAnsi="Cambria Math"/>
            </w:rPr>
            <m:t>Δ</m:t>
          </m:r>
          <m:sSub>
            <m:sSubPr>
              <m:ctrlPr>
                <w:rPr>
                  <w:rFonts w:ascii="Cambria Math" w:hAnsi="Cambria Math"/>
                </w:rPr>
              </m:ctrlPr>
            </m:sSubPr>
            <m:e>
              <m:r>
                <w:rPr>
                  <w:rFonts w:ascii="Cambria Math" w:hAnsi="Cambria Math"/>
                </w:rPr>
                <m:t>Y</m:t>
              </m:r>
            </m:e>
            <m:sub>
              <m:sSub>
                <m:sSubPr>
                  <m:ctrlPr>
                    <w:rPr>
                      <w:rFonts w:ascii="Cambria Math" w:hAnsi="Cambria Math"/>
                    </w:rPr>
                  </m:ctrlPr>
                </m:sSubPr>
                <m:e>
                  <m:r>
                    <w:rPr>
                      <w:rFonts w:ascii="Cambria Math" w:hAnsi="Cambria Math"/>
                    </w:rPr>
                    <m:t>N</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m</m:t>
                  </m:r>
                </m:sub>
              </m:sSub>
            </m:sub>
          </m:sSub>
          <m:d>
            <m:dPr>
              <m:ctrlPr>
                <w:rPr>
                  <w:rFonts w:ascii="Cambria Math" w:hAnsi="Cambria Math"/>
                </w:rPr>
              </m:ctrlPr>
            </m:dPr>
            <m:e>
              <m:sSup>
                <m:sSupPr>
                  <m:ctrlPr>
                    <w:rPr>
                      <w:rFonts w:ascii="Cambria Math" w:hAnsi="Cambria Math"/>
                    </w:rPr>
                  </m:ctrlPr>
                </m:sSupPr>
                <m:e>
                  <m:r>
                    <m:rPr>
                      <m:sty m:val="b"/>
                    </m:rPr>
                    <w:rPr>
                      <w:rFonts w:ascii="Cambria Math" w:hAnsi="Cambria Math"/>
                    </w:rPr>
                    <m:t>Ω</m:t>
                  </m:r>
                </m:e>
                <m:sup>
                  <m:r>
                    <m:rPr>
                      <m:sty m:val="b"/>
                    </m:rPr>
                    <w:rPr>
                      <w:rFonts w:ascii="Cambria Math" w:hAnsi="Cambria Math"/>
                    </w:rPr>
                    <m:t>i</m:t>
                  </m:r>
                </m:sup>
              </m:sSup>
            </m:e>
          </m:d>
          <m:r>
            <m:rPr>
              <m:sty m:val="p"/>
            </m:rPr>
            <w:rPr>
              <w:rFonts w:ascii="Cambria Math" w:hAnsi="Cambria Math"/>
            </w:rPr>
            <m:t>=</m:t>
          </m:r>
          <m:nary>
            <m:naryPr>
              <m:chr m:val="∑"/>
              <m:limLoc m:val="undOvr"/>
              <m:ctrlPr>
                <w:rPr>
                  <w:rFonts w:ascii="Cambria Math" w:hAnsi="Cambria Math"/>
                </w:rPr>
              </m:ctrlPr>
            </m:naryPr>
            <m:sub>
              <m:r>
                <w:rPr>
                  <w:rFonts w:ascii="Cambria Math" w:hAnsi="Cambria Math"/>
                </w:rPr>
                <m:t>k</m:t>
              </m:r>
              <m:r>
                <m:rPr>
                  <m:sty m:val="p"/>
                </m:rPr>
                <w:rPr>
                  <w:rFonts w:ascii="Cambria Math" w:hAnsi="Cambria Math"/>
                </w:rPr>
                <m:t>=</m:t>
              </m:r>
              <m:r>
                <w:rPr>
                  <w:rFonts w:ascii="Cambria Math" w:hAnsi="Cambria Math"/>
                </w:rPr>
                <m:t>1</m:t>
              </m:r>
            </m:sub>
            <m:sup>
              <m:r>
                <w:rPr>
                  <w:rFonts w:ascii="Cambria Math" w:hAnsi="Cambria Math"/>
                </w:rPr>
                <m:t>m</m:t>
              </m:r>
              <m:r>
                <m:rPr>
                  <m:sty m:val="p"/>
                </m:rPr>
                <w:rPr>
                  <w:rFonts w:ascii="Cambria Math" w:hAnsi="Cambria Math"/>
                </w:rPr>
                <m:t>-</m:t>
              </m:r>
              <m:r>
                <w:rPr>
                  <w:rFonts w:ascii="Cambria Math" w:hAnsi="Cambria Math"/>
                </w:rPr>
                <m:t>1</m:t>
              </m:r>
            </m:sup>
            <m:e>
              <m:sSub>
                <m:sSubPr>
                  <m:ctrlPr>
                    <w:rPr>
                      <w:rFonts w:ascii="Cambria Math" w:hAnsi="Cambria Math"/>
                    </w:rPr>
                  </m:ctrlPr>
                </m:sSubPr>
                <m:e>
                  <m:acc>
                    <m:accPr>
                      <m:ctrlPr>
                        <w:rPr>
                          <w:rFonts w:ascii="Cambria Math" w:hAnsi="Cambria Math"/>
                        </w:rPr>
                      </m:ctrlPr>
                    </m:accPr>
                    <m:e>
                      <m:r>
                        <w:rPr>
                          <w:rFonts w:ascii="Cambria Math" w:hAnsi="Cambria Math"/>
                        </w:rPr>
                        <m:t>τ</m:t>
                      </m:r>
                    </m:e>
                  </m:acc>
                </m:e>
                <m:sub>
                  <m:sSub>
                    <m:sSubPr>
                      <m:ctrlPr>
                        <w:rPr>
                          <w:rFonts w:ascii="Cambria Math" w:hAnsi="Cambria Math"/>
                        </w:rPr>
                      </m:ctrlPr>
                    </m:sSubPr>
                    <m:e>
                      <m:r>
                        <w:rPr>
                          <w:rFonts w:ascii="Cambria Math" w:hAnsi="Cambria Math"/>
                        </w:rPr>
                        <m:t>N</m:t>
                      </m:r>
                    </m:e>
                    <m:sub>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k</m:t>
                      </m:r>
                      <m:r>
                        <m:rPr>
                          <m:sty m:val="p"/>
                        </m:rPr>
                        <w:rPr>
                          <w:rFonts w:ascii="Cambria Math" w:hAnsi="Cambria Math"/>
                        </w:rPr>
                        <m:t>+</m:t>
                      </m:r>
                      <m:r>
                        <w:rPr>
                          <w:rFonts w:ascii="Cambria Math" w:hAnsi="Cambria Math"/>
                        </w:rPr>
                        <m:t>1</m:t>
                      </m:r>
                    </m:sub>
                  </m:sSub>
                </m:sub>
              </m:sSub>
            </m:e>
          </m:nary>
          <m:d>
            <m:dPr>
              <m:ctrlPr>
                <w:rPr>
                  <w:rFonts w:ascii="Cambria Math" w:hAnsi="Cambria Math"/>
                </w:rPr>
              </m:ctrlPr>
            </m:dPr>
            <m:e>
              <m:sSup>
                <m:sSupPr>
                  <m:ctrlPr>
                    <w:rPr>
                      <w:rFonts w:ascii="Cambria Math" w:hAnsi="Cambria Math"/>
                    </w:rPr>
                  </m:ctrlPr>
                </m:sSupPr>
                <m:e>
                  <m:r>
                    <m:rPr>
                      <m:sty m:val="b"/>
                    </m:rPr>
                    <w:rPr>
                      <w:rFonts w:ascii="Cambria Math" w:hAnsi="Cambria Math"/>
                    </w:rPr>
                    <m:t>Ω</m:t>
                  </m:r>
                </m:e>
                <m:sup>
                  <m:r>
                    <m:rPr>
                      <m:sty m:val="b"/>
                    </m:rPr>
                    <w:rPr>
                      <w:rFonts w:ascii="Cambria Math" w:hAnsi="Cambria Math"/>
                    </w:rPr>
                    <m:t>i</m:t>
                  </m:r>
                </m:sup>
              </m:sSup>
            </m:e>
          </m:d>
        </m:oMath>
      </m:oMathPara>
    </w:p>
    <w:p w14:paraId="7AABEE96" w14:textId="77777777" w:rsidR="00610E93" w:rsidRDefault="002C086F">
      <w:pPr>
        <w:pStyle w:val="FirstParagraph"/>
      </w:pPr>
      <w:r>
        <w:t>Then, site-specific EONRs were identified in the same manner as CF-</w:t>
      </w:r>
      <w:proofErr w:type="spellStart"/>
      <w:r>
        <w:t>base</w:t>
      </w:r>
      <w:proofErr w:type="spellEnd"/>
      <w:r>
        <w:t xml:space="preserve"> approach.</w:t>
      </w:r>
    </w:p>
    <w:p w14:paraId="30ECF737" w14:textId="77777777" w:rsidR="00610E93" w:rsidRDefault="002C086F">
      <w:pPr>
        <w:pStyle w:val="BodyText"/>
      </w:pPr>
      <w:r>
        <w:t xml:space="preserve">Table 5 compare the performance of CF-stepwise with that of CF-base in terms of the mean RMSE of the EONR estimation and </w:t>
      </w:r>
      <m:oMath>
        <m:sSub>
          <m:sSubPr>
            <m:ctrlPr>
              <w:rPr>
                <w:rFonts w:ascii="Cambria Math" w:hAnsi="Cambria Math"/>
              </w:rPr>
            </m:ctrlPr>
          </m:sSubPr>
          <m:e>
            <m:acc>
              <m:accPr>
                <m:ctrlPr>
                  <w:rPr>
                    <w:rFonts w:ascii="Cambria Math" w:hAnsi="Cambria Math"/>
                  </w:rPr>
                </m:ctrlPr>
              </m:accPr>
              <m:e>
                <m:r>
                  <w:rPr>
                    <w:rFonts w:ascii="Cambria Math" w:hAnsi="Cambria Math"/>
                  </w:rPr>
                  <m:t>π</m:t>
                </m:r>
              </m:e>
            </m:acc>
          </m:e>
          <m:sub>
            <m:r>
              <w:rPr>
                <w:rFonts w:ascii="Cambria Math" w:hAnsi="Cambria Math"/>
              </w:rPr>
              <m:t>loss</m:t>
            </m:r>
          </m:sub>
        </m:sSub>
      </m:oMath>
      <w:r>
        <w:t xml:space="preserve"> over the </w:t>
      </w:r>
      <m:oMath>
        <m:r>
          <w:rPr>
            <w:rFonts w:ascii="Cambria Math" w:hAnsi="Cambria Math"/>
          </w:rPr>
          <m:t>1000</m:t>
        </m:r>
      </m:oMath>
      <w:r>
        <w:t xml:space="preserve"> simulations. CF-stepwise showed the comparable performance to CF-base. Figure 12 illustrates the distributions of the mean RMSE of the EONR estimation. Overall, the distributions of CF-base have longer right tail than the distributions of CF-stepwise, meaning that CF-base suffered from some large errors compared to CF-stepwise. Meanwhile, when looking at the distributions of mean </w:t>
      </w:r>
      <m:oMath>
        <m:sSub>
          <m:sSubPr>
            <m:ctrlPr>
              <w:rPr>
                <w:rFonts w:ascii="Cambria Math" w:hAnsi="Cambria Math"/>
              </w:rPr>
            </m:ctrlPr>
          </m:sSubPr>
          <m:e>
            <m:acc>
              <m:accPr>
                <m:ctrlPr>
                  <w:rPr>
                    <w:rFonts w:ascii="Cambria Math" w:hAnsi="Cambria Math"/>
                  </w:rPr>
                </m:ctrlPr>
              </m:accPr>
              <m:e>
                <m:r>
                  <w:rPr>
                    <w:rFonts w:ascii="Cambria Math" w:hAnsi="Cambria Math"/>
                  </w:rPr>
                  <m:t>π</m:t>
                </m:r>
              </m:e>
            </m:acc>
          </m:e>
          <m:sub>
            <m:r>
              <w:rPr>
                <w:rFonts w:ascii="Cambria Math" w:hAnsi="Cambria Math"/>
              </w:rPr>
              <m:t>loss</m:t>
            </m:r>
          </m:sub>
        </m:sSub>
      </m:oMath>
      <w:r>
        <w:t xml:space="preserve"> (Figure 13), it turns out that CF-base’s profit loss relative to the maximized profit was smaller than CF-stepwise’s profit loss. By nature, RMSE gives a relatively high weight to large errors. However, even though CF-base incurs the some such larger prediction errors compared to CF-stepwise, those errors may not have economically significant consequences, and the results suggest that overall the EONR estimates from CF-base are more accurate and consistent than CF-stepwise to derive higher profit. Hence, we conclude that CF-base is the preferred CF-based method to CF-stepwise.</w:t>
      </w:r>
    </w:p>
    <w:p w14:paraId="0DD4C33D" w14:textId="77777777" w:rsidR="00610E93" w:rsidRDefault="002C086F">
      <w:r>
        <w:br w:type="page"/>
      </w:r>
    </w:p>
    <w:p w14:paraId="3652AEDD" w14:textId="77777777" w:rsidR="00610E93" w:rsidRDefault="002C086F">
      <w:pPr>
        <w:pStyle w:val="Heading2"/>
      </w:pPr>
      <w:bookmarkStart w:id="65" w:name="table"/>
      <w:bookmarkEnd w:id="64"/>
      <w:r>
        <w:lastRenderedPageBreak/>
        <w:t>Table</w:t>
      </w:r>
    </w:p>
    <w:p w14:paraId="1D0B1480" w14:textId="77777777" w:rsidR="00610E93" w:rsidRDefault="00610E93">
      <w:pPr>
        <w:pStyle w:val="FirstParagraph"/>
      </w:pPr>
    </w:p>
    <w:p w14:paraId="4D1E3F87" w14:textId="77777777" w:rsidR="00610E93" w:rsidRDefault="002C086F">
      <w:pPr>
        <w:pStyle w:val="BodyText"/>
      </w:pPr>
      <w:r>
        <w:t xml:space="preserve">Table 5: </w:t>
      </w:r>
      <w:bookmarkStart w:id="66" w:name="tab:table-optN-CF"/>
      <w:r>
        <w:t>Comparison of CF-base and CF-stepwise: Mean RMSE of EONR Estimation and Profit-loss</w:t>
      </w:r>
      <w:bookmarkEnd w:id="66"/>
    </w:p>
    <w:tbl>
      <w:tblPr>
        <w:tblStyle w:val="Table"/>
        <w:tblW w:w="0" w:type="auto"/>
        <w:jc w:val="center"/>
        <w:tblLayout w:type="fixed"/>
        <w:tblLook w:val="0420" w:firstRow="1" w:lastRow="0" w:firstColumn="0" w:lastColumn="0" w:noHBand="0" w:noVBand="1"/>
      </w:tblPr>
      <w:tblGrid>
        <w:gridCol w:w="1242"/>
        <w:gridCol w:w="432"/>
        <w:gridCol w:w="1254"/>
        <w:gridCol w:w="900"/>
        <w:gridCol w:w="432"/>
        <w:gridCol w:w="1633"/>
        <w:gridCol w:w="900"/>
      </w:tblGrid>
      <w:tr w:rsidR="00610E93" w14:paraId="1825D255" w14:textId="77777777" w:rsidTr="00610E93">
        <w:trPr>
          <w:cnfStyle w:val="100000000000" w:firstRow="1" w:lastRow="0" w:firstColumn="0" w:lastColumn="0" w:oddVBand="0" w:evenVBand="0" w:oddHBand="0" w:evenHBand="0" w:firstRowFirstColumn="0" w:firstRowLastColumn="0" w:lastRowFirstColumn="0" w:lastRowLastColumn="0"/>
          <w:cantSplit/>
          <w:trHeight w:val="619"/>
          <w:tblHeader/>
          <w:jc w:val="center"/>
        </w:trPr>
        <w:tc>
          <w:tcPr>
            <w:tcW w:w="1242" w:type="dxa"/>
            <w:tcBorders>
              <w:top w:val="single" w:sz="8" w:space="0" w:color="666666"/>
            </w:tcBorders>
            <w:shd w:val="clear" w:color="auto" w:fill="FFFFFF"/>
            <w:tcMar>
              <w:top w:w="0" w:type="dxa"/>
              <w:left w:w="0" w:type="dxa"/>
              <w:bottom w:w="0" w:type="dxa"/>
              <w:right w:w="0" w:type="dxa"/>
            </w:tcMar>
            <w:vAlign w:val="center"/>
          </w:tcPr>
          <w:p w14:paraId="1C77ED65" w14:textId="77777777" w:rsidR="00610E93" w:rsidRDefault="002C086F">
            <w:pPr>
              <w:spacing w:before="100" w:after="100"/>
              <w:ind w:left="100" w:right="100"/>
            </w:pPr>
            <w:r>
              <w:rPr>
                <w:rFonts w:ascii="Helvetica" w:eastAsia="Helvetica" w:hAnsi="Helvetica" w:cs="Helvetica"/>
                <w:color w:val="000000"/>
                <w:sz w:val="22"/>
                <w:szCs w:val="22"/>
              </w:rPr>
              <w:t>Model</w:t>
            </w:r>
          </w:p>
        </w:tc>
        <w:tc>
          <w:tcPr>
            <w:tcW w:w="432" w:type="dxa"/>
            <w:tcBorders>
              <w:top w:val="single" w:sz="8" w:space="0" w:color="666666"/>
            </w:tcBorders>
            <w:shd w:val="clear" w:color="auto" w:fill="FFFFFF"/>
            <w:tcMar>
              <w:top w:w="0" w:type="dxa"/>
              <w:left w:w="0" w:type="dxa"/>
              <w:bottom w:w="0" w:type="dxa"/>
              <w:right w:w="0" w:type="dxa"/>
            </w:tcMar>
            <w:vAlign w:val="center"/>
          </w:tcPr>
          <w:p w14:paraId="3FDAFCE1" w14:textId="77777777" w:rsidR="00610E93" w:rsidRDefault="00610E93">
            <w:pPr>
              <w:spacing w:before="100" w:after="100"/>
              <w:ind w:left="100" w:right="100"/>
              <w:jc w:val="center"/>
            </w:pPr>
          </w:p>
        </w:tc>
        <w:tc>
          <w:tcPr>
            <w:tcW w:w="2154" w:type="dxa"/>
            <w:gridSpan w:val="2"/>
            <w:tcBorders>
              <w:top w:val="single" w:sz="8" w:space="0" w:color="666666"/>
              <w:bottom w:val="single" w:sz="8" w:space="0" w:color="666666"/>
            </w:tcBorders>
            <w:shd w:val="clear" w:color="auto" w:fill="FFFFFF"/>
            <w:tcMar>
              <w:top w:w="0" w:type="dxa"/>
              <w:left w:w="0" w:type="dxa"/>
              <w:bottom w:w="0" w:type="dxa"/>
              <w:right w:w="0" w:type="dxa"/>
            </w:tcMar>
            <w:vAlign w:val="center"/>
          </w:tcPr>
          <w:p w14:paraId="4F241EA0" w14:textId="77777777" w:rsidR="00610E93" w:rsidRDefault="002C086F">
            <w:pPr>
              <w:spacing w:before="100" w:after="100"/>
              <w:ind w:left="100" w:right="100"/>
              <w:jc w:val="center"/>
            </w:pPr>
            <w:r>
              <w:rPr>
                <w:rFonts w:ascii="Helvetica" w:eastAsia="Helvetica" w:hAnsi="Helvetica" w:cs="Helvetica"/>
                <w:color w:val="000000"/>
                <w:sz w:val="22"/>
                <w:szCs w:val="22"/>
              </w:rPr>
              <w:t>CF-base</w:t>
            </w:r>
          </w:p>
        </w:tc>
        <w:tc>
          <w:tcPr>
            <w:tcW w:w="432" w:type="dxa"/>
            <w:tcBorders>
              <w:top w:val="single" w:sz="8" w:space="0" w:color="666666"/>
            </w:tcBorders>
            <w:shd w:val="clear" w:color="auto" w:fill="FFFFFF"/>
            <w:tcMar>
              <w:top w:w="0" w:type="dxa"/>
              <w:left w:w="0" w:type="dxa"/>
              <w:bottom w:w="0" w:type="dxa"/>
              <w:right w:w="0" w:type="dxa"/>
            </w:tcMar>
            <w:vAlign w:val="center"/>
          </w:tcPr>
          <w:p w14:paraId="37B7C6A1" w14:textId="77777777" w:rsidR="00610E93" w:rsidRDefault="00610E93">
            <w:pPr>
              <w:spacing w:before="100" w:after="100"/>
              <w:ind w:left="100" w:right="100"/>
              <w:jc w:val="center"/>
            </w:pPr>
          </w:p>
        </w:tc>
        <w:tc>
          <w:tcPr>
            <w:tcW w:w="2533" w:type="dxa"/>
            <w:gridSpan w:val="2"/>
            <w:tcBorders>
              <w:top w:val="single" w:sz="8" w:space="0" w:color="666666"/>
              <w:bottom w:val="single" w:sz="8" w:space="0" w:color="666666"/>
            </w:tcBorders>
            <w:shd w:val="clear" w:color="auto" w:fill="FFFFFF"/>
            <w:tcMar>
              <w:top w:w="0" w:type="dxa"/>
              <w:left w:w="0" w:type="dxa"/>
              <w:bottom w:w="0" w:type="dxa"/>
              <w:right w:w="0" w:type="dxa"/>
            </w:tcMar>
            <w:vAlign w:val="center"/>
          </w:tcPr>
          <w:p w14:paraId="204BD48C" w14:textId="77777777" w:rsidR="00610E93" w:rsidRDefault="002C086F">
            <w:pPr>
              <w:spacing w:before="100" w:after="100"/>
              <w:ind w:left="100" w:right="100"/>
              <w:jc w:val="center"/>
            </w:pPr>
            <w:r>
              <w:rPr>
                <w:rFonts w:ascii="Helvetica" w:eastAsia="Helvetica" w:hAnsi="Helvetica" w:cs="Helvetica"/>
                <w:color w:val="000000"/>
                <w:sz w:val="22"/>
                <w:szCs w:val="22"/>
              </w:rPr>
              <w:t>CF-stepwise</w:t>
            </w:r>
          </w:p>
        </w:tc>
      </w:tr>
      <w:tr w:rsidR="00610E93" w14:paraId="7911C82E" w14:textId="77777777" w:rsidTr="00610E93">
        <w:trPr>
          <w:cnfStyle w:val="100000000000" w:firstRow="1" w:lastRow="0" w:firstColumn="0" w:lastColumn="0" w:oddVBand="0" w:evenVBand="0" w:oddHBand="0" w:evenHBand="0" w:firstRowFirstColumn="0" w:firstRowLastColumn="0" w:lastRowFirstColumn="0" w:lastRowLastColumn="0"/>
          <w:cantSplit/>
          <w:trHeight w:val="577"/>
          <w:tblHeader/>
          <w:jc w:val="center"/>
        </w:trPr>
        <w:tc>
          <w:tcPr>
            <w:tcW w:w="1242" w:type="dxa"/>
            <w:tcBorders>
              <w:bottom w:val="single" w:sz="8" w:space="0" w:color="666666"/>
            </w:tcBorders>
            <w:shd w:val="clear" w:color="auto" w:fill="FFFFFF"/>
            <w:tcMar>
              <w:top w:w="0" w:type="dxa"/>
              <w:left w:w="0" w:type="dxa"/>
              <w:bottom w:w="0" w:type="dxa"/>
              <w:right w:w="0" w:type="dxa"/>
            </w:tcMar>
            <w:vAlign w:val="center"/>
          </w:tcPr>
          <w:p w14:paraId="7E02C7B0" w14:textId="77777777" w:rsidR="00610E93" w:rsidRDefault="00610E93">
            <w:pPr>
              <w:spacing w:before="100" w:after="100"/>
              <w:ind w:left="100" w:right="100"/>
            </w:pPr>
          </w:p>
        </w:tc>
        <w:tc>
          <w:tcPr>
            <w:tcW w:w="432" w:type="dxa"/>
            <w:tcBorders>
              <w:bottom w:val="single" w:sz="8" w:space="0" w:color="666666"/>
            </w:tcBorders>
            <w:shd w:val="clear" w:color="auto" w:fill="FFFFFF"/>
            <w:tcMar>
              <w:top w:w="0" w:type="dxa"/>
              <w:left w:w="0" w:type="dxa"/>
              <w:bottom w:w="0" w:type="dxa"/>
              <w:right w:w="0" w:type="dxa"/>
            </w:tcMar>
            <w:vAlign w:val="center"/>
          </w:tcPr>
          <w:p w14:paraId="4BB3AFB6" w14:textId="77777777" w:rsidR="00610E93" w:rsidRDefault="00610E93">
            <w:pPr>
              <w:spacing w:before="100" w:after="100"/>
              <w:ind w:left="100" w:right="100"/>
              <w:jc w:val="center"/>
            </w:pPr>
          </w:p>
        </w:tc>
        <w:tc>
          <w:tcPr>
            <w:tcW w:w="1254" w:type="dxa"/>
            <w:tcBorders>
              <w:bottom w:val="single" w:sz="8" w:space="0" w:color="666666"/>
            </w:tcBorders>
            <w:shd w:val="clear" w:color="auto" w:fill="FFFFFF"/>
            <w:tcMar>
              <w:top w:w="0" w:type="dxa"/>
              <w:left w:w="0" w:type="dxa"/>
              <w:bottom w:w="0" w:type="dxa"/>
              <w:right w:w="0" w:type="dxa"/>
            </w:tcMar>
            <w:vAlign w:val="center"/>
          </w:tcPr>
          <w:p w14:paraId="4768ADDC" w14:textId="77777777" w:rsidR="00610E93" w:rsidRDefault="002C086F">
            <w:pPr>
              <w:spacing w:before="100" w:after="100"/>
              <w:ind w:left="100" w:right="100"/>
              <w:jc w:val="center"/>
            </w:pPr>
            <w:r>
              <w:rPr>
                <w:rFonts w:ascii="Helvetica" w:eastAsia="Helvetica" w:hAnsi="Helvetica" w:cs="Helvetica"/>
                <w:color w:val="000000"/>
                <w:sz w:val="22"/>
                <w:szCs w:val="22"/>
              </w:rPr>
              <w:t>RMSE</w:t>
            </w:r>
          </w:p>
        </w:tc>
        <w:tc>
          <w:tcPr>
            <w:tcW w:w="900" w:type="dxa"/>
            <w:tcBorders>
              <w:bottom w:val="single" w:sz="8" w:space="0" w:color="666666"/>
            </w:tcBorders>
            <w:shd w:val="clear" w:color="auto" w:fill="FFFFFF"/>
            <w:tcMar>
              <w:top w:w="0" w:type="dxa"/>
              <w:left w:w="0" w:type="dxa"/>
              <w:bottom w:w="0" w:type="dxa"/>
              <w:right w:w="0" w:type="dxa"/>
            </w:tcMar>
            <w:vAlign w:val="center"/>
          </w:tcPr>
          <w:p w14:paraId="15E2BB79" w14:textId="77777777" w:rsidR="00610E93" w:rsidRDefault="002C086F">
            <w:pPr>
              <w:spacing w:before="100" w:after="100"/>
              <w:ind w:left="100" w:right="100"/>
              <w:jc w:val="center"/>
            </w:pPr>
            <w:r>
              <w:rPr>
                <w:rFonts w:ascii="Helvetica" w:eastAsia="Helvetica" w:hAnsi="Helvetica" w:cs="Helvetica"/>
                <w:color w:val="000000"/>
                <w:sz w:val="22"/>
                <w:szCs w:val="22"/>
              </w:rPr>
              <w:t>𝜋̂</w:t>
            </w:r>
            <w:r>
              <w:rPr>
                <w:rFonts w:ascii="Helvetica" w:eastAsia="Helvetica" w:hAnsi="Helvetica" w:cs="Helvetica"/>
                <w:color w:val="000000"/>
                <w:sz w:val="22"/>
                <w:szCs w:val="22"/>
                <w:vertAlign w:val="subscript"/>
              </w:rPr>
              <w:t>loss</w:t>
            </w:r>
          </w:p>
        </w:tc>
        <w:tc>
          <w:tcPr>
            <w:tcW w:w="432" w:type="dxa"/>
            <w:tcBorders>
              <w:bottom w:val="single" w:sz="8" w:space="0" w:color="666666"/>
            </w:tcBorders>
            <w:shd w:val="clear" w:color="auto" w:fill="FFFFFF"/>
            <w:tcMar>
              <w:top w:w="0" w:type="dxa"/>
              <w:left w:w="0" w:type="dxa"/>
              <w:bottom w:w="0" w:type="dxa"/>
              <w:right w:w="0" w:type="dxa"/>
            </w:tcMar>
            <w:vAlign w:val="center"/>
          </w:tcPr>
          <w:p w14:paraId="363ECFAC" w14:textId="77777777" w:rsidR="00610E93" w:rsidRDefault="00610E93">
            <w:pPr>
              <w:spacing w:before="100" w:after="100"/>
              <w:ind w:left="100" w:right="100"/>
              <w:jc w:val="center"/>
            </w:pPr>
          </w:p>
        </w:tc>
        <w:tc>
          <w:tcPr>
            <w:tcW w:w="1633" w:type="dxa"/>
            <w:tcBorders>
              <w:bottom w:val="single" w:sz="8" w:space="0" w:color="666666"/>
            </w:tcBorders>
            <w:shd w:val="clear" w:color="auto" w:fill="FFFFFF"/>
            <w:tcMar>
              <w:top w:w="0" w:type="dxa"/>
              <w:left w:w="0" w:type="dxa"/>
              <w:bottom w:w="0" w:type="dxa"/>
              <w:right w:w="0" w:type="dxa"/>
            </w:tcMar>
            <w:vAlign w:val="center"/>
          </w:tcPr>
          <w:p w14:paraId="22B1D499" w14:textId="77777777" w:rsidR="00610E93" w:rsidRDefault="002C086F">
            <w:pPr>
              <w:spacing w:before="100" w:after="100"/>
              <w:ind w:left="100" w:right="100"/>
              <w:jc w:val="center"/>
            </w:pPr>
            <w:r>
              <w:rPr>
                <w:rFonts w:ascii="Helvetica" w:eastAsia="Helvetica" w:hAnsi="Helvetica" w:cs="Helvetica"/>
                <w:color w:val="000000"/>
                <w:sz w:val="22"/>
                <w:szCs w:val="22"/>
              </w:rPr>
              <w:t>RMSE</w:t>
            </w:r>
          </w:p>
        </w:tc>
        <w:tc>
          <w:tcPr>
            <w:tcW w:w="900" w:type="dxa"/>
            <w:tcBorders>
              <w:bottom w:val="single" w:sz="8" w:space="0" w:color="666666"/>
            </w:tcBorders>
            <w:shd w:val="clear" w:color="auto" w:fill="FFFFFF"/>
            <w:tcMar>
              <w:top w:w="0" w:type="dxa"/>
              <w:left w:w="0" w:type="dxa"/>
              <w:bottom w:w="0" w:type="dxa"/>
              <w:right w:w="0" w:type="dxa"/>
            </w:tcMar>
            <w:vAlign w:val="center"/>
          </w:tcPr>
          <w:p w14:paraId="1B35C6A1" w14:textId="77777777" w:rsidR="00610E93" w:rsidRDefault="002C086F">
            <w:pPr>
              <w:spacing w:before="100" w:after="100"/>
              <w:ind w:left="100" w:right="100"/>
              <w:jc w:val="center"/>
            </w:pPr>
            <w:r>
              <w:rPr>
                <w:rFonts w:ascii="Helvetica" w:eastAsia="Helvetica" w:hAnsi="Helvetica" w:cs="Helvetica"/>
                <w:color w:val="000000"/>
                <w:sz w:val="22"/>
                <w:szCs w:val="22"/>
              </w:rPr>
              <w:t>𝜋̂</w:t>
            </w:r>
            <w:r>
              <w:rPr>
                <w:rFonts w:ascii="Helvetica" w:eastAsia="Helvetica" w:hAnsi="Helvetica" w:cs="Helvetica"/>
                <w:color w:val="000000"/>
                <w:sz w:val="22"/>
                <w:szCs w:val="22"/>
                <w:vertAlign w:val="subscript"/>
              </w:rPr>
              <w:t>loss</w:t>
            </w:r>
          </w:p>
        </w:tc>
      </w:tr>
      <w:tr w:rsidR="00610E93" w14:paraId="46F06A23" w14:textId="77777777" w:rsidTr="00610E93">
        <w:trPr>
          <w:cantSplit/>
          <w:jc w:val="center"/>
        </w:trPr>
        <w:tc>
          <w:tcPr>
            <w:tcW w:w="1242" w:type="dxa"/>
            <w:shd w:val="clear" w:color="auto" w:fill="FFFFFF"/>
            <w:tcMar>
              <w:top w:w="0" w:type="dxa"/>
              <w:left w:w="0" w:type="dxa"/>
              <w:bottom w:w="0" w:type="dxa"/>
              <w:right w:w="0" w:type="dxa"/>
            </w:tcMar>
            <w:vAlign w:val="center"/>
          </w:tcPr>
          <w:p w14:paraId="3A3987AB" w14:textId="77777777" w:rsidR="00610E93" w:rsidRDefault="002C086F">
            <w:pPr>
              <w:spacing w:before="100" w:after="100"/>
              <w:ind w:left="100" w:right="100"/>
            </w:pPr>
            <w:r>
              <w:rPr>
                <w:rFonts w:ascii="Helvetica" w:eastAsia="Helvetica" w:hAnsi="Helvetica" w:cs="Helvetica"/>
                <w:color w:val="000000"/>
                <w:sz w:val="22"/>
                <w:szCs w:val="22"/>
              </w:rPr>
              <w:t>aby</w:t>
            </w:r>
          </w:p>
        </w:tc>
        <w:tc>
          <w:tcPr>
            <w:tcW w:w="432" w:type="dxa"/>
            <w:shd w:val="clear" w:color="auto" w:fill="FFFFFF"/>
            <w:tcMar>
              <w:top w:w="0" w:type="dxa"/>
              <w:left w:w="0" w:type="dxa"/>
              <w:bottom w:w="0" w:type="dxa"/>
              <w:right w:w="0" w:type="dxa"/>
            </w:tcMar>
            <w:vAlign w:val="center"/>
          </w:tcPr>
          <w:p w14:paraId="4C1687CF" w14:textId="77777777" w:rsidR="00610E93" w:rsidRDefault="00610E93">
            <w:pPr>
              <w:spacing w:before="100" w:after="100"/>
              <w:ind w:left="100" w:right="100"/>
              <w:jc w:val="center"/>
            </w:pPr>
          </w:p>
        </w:tc>
        <w:tc>
          <w:tcPr>
            <w:tcW w:w="1254" w:type="dxa"/>
            <w:shd w:val="clear" w:color="auto" w:fill="FFFFFF"/>
            <w:tcMar>
              <w:top w:w="0" w:type="dxa"/>
              <w:left w:w="0" w:type="dxa"/>
              <w:bottom w:w="0" w:type="dxa"/>
              <w:right w:w="0" w:type="dxa"/>
            </w:tcMar>
            <w:vAlign w:val="center"/>
          </w:tcPr>
          <w:p w14:paraId="1764DE21" w14:textId="77777777" w:rsidR="00610E93" w:rsidRDefault="002C086F">
            <w:pPr>
              <w:spacing w:before="100" w:after="100"/>
              <w:ind w:left="100" w:right="100"/>
              <w:jc w:val="center"/>
            </w:pPr>
            <w:r>
              <w:rPr>
                <w:rFonts w:ascii="Helvetica" w:eastAsia="Helvetica" w:hAnsi="Helvetica" w:cs="Helvetica"/>
                <w:color w:val="000000"/>
                <w:sz w:val="22"/>
                <w:szCs w:val="22"/>
              </w:rPr>
              <w:t>21.6</w:t>
            </w:r>
          </w:p>
        </w:tc>
        <w:tc>
          <w:tcPr>
            <w:tcW w:w="900" w:type="dxa"/>
            <w:shd w:val="clear" w:color="auto" w:fill="FFFFFF"/>
            <w:tcMar>
              <w:top w:w="0" w:type="dxa"/>
              <w:left w:w="0" w:type="dxa"/>
              <w:bottom w:w="0" w:type="dxa"/>
              <w:right w:w="0" w:type="dxa"/>
            </w:tcMar>
            <w:vAlign w:val="center"/>
          </w:tcPr>
          <w:p w14:paraId="13AA47DF" w14:textId="77777777" w:rsidR="00610E93" w:rsidRDefault="002C086F">
            <w:pPr>
              <w:spacing w:before="100" w:after="100"/>
              <w:ind w:left="100" w:right="100"/>
              <w:jc w:val="center"/>
            </w:pPr>
            <w:r>
              <w:rPr>
                <w:rFonts w:ascii="Helvetica" w:eastAsia="Helvetica" w:hAnsi="Helvetica" w:cs="Helvetica"/>
                <w:color w:val="000000"/>
                <w:sz w:val="22"/>
                <w:szCs w:val="22"/>
              </w:rPr>
              <w:t xml:space="preserve"> 4.92</w:t>
            </w:r>
          </w:p>
        </w:tc>
        <w:tc>
          <w:tcPr>
            <w:tcW w:w="432" w:type="dxa"/>
            <w:shd w:val="clear" w:color="auto" w:fill="FFFFFF"/>
            <w:tcMar>
              <w:top w:w="0" w:type="dxa"/>
              <w:left w:w="0" w:type="dxa"/>
              <w:bottom w:w="0" w:type="dxa"/>
              <w:right w:w="0" w:type="dxa"/>
            </w:tcMar>
            <w:vAlign w:val="center"/>
          </w:tcPr>
          <w:p w14:paraId="0693EC1D" w14:textId="77777777" w:rsidR="00610E93" w:rsidRDefault="00610E93">
            <w:pPr>
              <w:spacing w:before="100" w:after="100"/>
              <w:ind w:left="100" w:right="100"/>
              <w:jc w:val="center"/>
            </w:pPr>
          </w:p>
        </w:tc>
        <w:tc>
          <w:tcPr>
            <w:tcW w:w="1633" w:type="dxa"/>
            <w:shd w:val="clear" w:color="auto" w:fill="FFFFFF"/>
            <w:tcMar>
              <w:top w:w="0" w:type="dxa"/>
              <w:left w:w="0" w:type="dxa"/>
              <w:bottom w:w="0" w:type="dxa"/>
              <w:right w:w="0" w:type="dxa"/>
            </w:tcMar>
            <w:vAlign w:val="center"/>
          </w:tcPr>
          <w:p w14:paraId="73D5CD8E" w14:textId="77777777" w:rsidR="00610E93" w:rsidRDefault="002C086F">
            <w:pPr>
              <w:spacing w:before="100" w:after="100"/>
              <w:ind w:left="100" w:right="100"/>
              <w:jc w:val="center"/>
            </w:pPr>
            <w:r>
              <w:rPr>
                <w:rFonts w:ascii="Helvetica" w:eastAsia="Helvetica" w:hAnsi="Helvetica" w:cs="Helvetica"/>
                <w:color w:val="000000"/>
                <w:sz w:val="22"/>
                <w:szCs w:val="22"/>
              </w:rPr>
              <w:t>21.3</w:t>
            </w:r>
          </w:p>
        </w:tc>
        <w:tc>
          <w:tcPr>
            <w:tcW w:w="900" w:type="dxa"/>
            <w:shd w:val="clear" w:color="auto" w:fill="FFFFFF"/>
            <w:tcMar>
              <w:top w:w="0" w:type="dxa"/>
              <w:left w:w="0" w:type="dxa"/>
              <w:bottom w:w="0" w:type="dxa"/>
              <w:right w:w="0" w:type="dxa"/>
            </w:tcMar>
            <w:vAlign w:val="center"/>
          </w:tcPr>
          <w:p w14:paraId="6C3BA330" w14:textId="77777777" w:rsidR="00610E93" w:rsidRDefault="002C086F">
            <w:pPr>
              <w:spacing w:before="100" w:after="100"/>
              <w:ind w:left="100" w:right="100"/>
              <w:jc w:val="center"/>
            </w:pPr>
            <w:r>
              <w:rPr>
                <w:rFonts w:ascii="Helvetica" w:eastAsia="Helvetica" w:hAnsi="Helvetica" w:cs="Helvetica"/>
                <w:color w:val="000000"/>
                <w:sz w:val="22"/>
                <w:szCs w:val="22"/>
              </w:rPr>
              <w:t xml:space="preserve"> 5.17</w:t>
            </w:r>
          </w:p>
        </w:tc>
      </w:tr>
      <w:tr w:rsidR="00610E93" w14:paraId="52DC9472" w14:textId="77777777" w:rsidTr="00610E93">
        <w:trPr>
          <w:cantSplit/>
          <w:jc w:val="center"/>
        </w:trPr>
        <w:tc>
          <w:tcPr>
            <w:tcW w:w="1242" w:type="dxa"/>
            <w:shd w:val="clear" w:color="auto" w:fill="FFFFFF"/>
            <w:tcMar>
              <w:top w:w="0" w:type="dxa"/>
              <w:left w:w="0" w:type="dxa"/>
              <w:bottom w:w="0" w:type="dxa"/>
              <w:right w:w="0" w:type="dxa"/>
            </w:tcMar>
            <w:vAlign w:val="center"/>
          </w:tcPr>
          <w:p w14:paraId="1024AABE" w14:textId="77777777" w:rsidR="00610E93" w:rsidRDefault="002C086F">
            <w:pPr>
              <w:spacing w:before="100" w:after="100"/>
              <w:ind w:left="100" w:right="100"/>
            </w:pPr>
            <w:proofErr w:type="spellStart"/>
            <w:r>
              <w:rPr>
                <w:rFonts w:ascii="Helvetica" w:eastAsia="Helvetica" w:hAnsi="Helvetica" w:cs="Helvetica"/>
                <w:color w:val="000000"/>
                <w:sz w:val="22"/>
                <w:szCs w:val="22"/>
              </w:rPr>
              <w:t>abytt</w:t>
            </w:r>
            <w:proofErr w:type="spellEnd"/>
          </w:p>
        </w:tc>
        <w:tc>
          <w:tcPr>
            <w:tcW w:w="432" w:type="dxa"/>
            <w:shd w:val="clear" w:color="auto" w:fill="FFFFFF"/>
            <w:tcMar>
              <w:top w:w="0" w:type="dxa"/>
              <w:left w:w="0" w:type="dxa"/>
              <w:bottom w:w="0" w:type="dxa"/>
              <w:right w:w="0" w:type="dxa"/>
            </w:tcMar>
            <w:vAlign w:val="center"/>
          </w:tcPr>
          <w:p w14:paraId="69B6EF52" w14:textId="77777777" w:rsidR="00610E93" w:rsidRDefault="00610E93">
            <w:pPr>
              <w:spacing w:before="100" w:after="100"/>
              <w:ind w:left="100" w:right="100"/>
              <w:jc w:val="center"/>
            </w:pPr>
          </w:p>
        </w:tc>
        <w:tc>
          <w:tcPr>
            <w:tcW w:w="1254" w:type="dxa"/>
            <w:shd w:val="clear" w:color="auto" w:fill="FFFFFF"/>
            <w:tcMar>
              <w:top w:w="0" w:type="dxa"/>
              <w:left w:w="0" w:type="dxa"/>
              <w:bottom w:w="0" w:type="dxa"/>
              <w:right w:w="0" w:type="dxa"/>
            </w:tcMar>
            <w:vAlign w:val="center"/>
          </w:tcPr>
          <w:p w14:paraId="2A0814C0" w14:textId="77777777" w:rsidR="00610E93" w:rsidRDefault="002C086F">
            <w:pPr>
              <w:spacing w:before="100" w:after="100"/>
              <w:ind w:left="100" w:right="100"/>
              <w:jc w:val="center"/>
            </w:pPr>
            <w:r>
              <w:rPr>
                <w:rFonts w:ascii="Helvetica" w:eastAsia="Helvetica" w:hAnsi="Helvetica" w:cs="Helvetica"/>
                <w:color w:val="000000"/>
                <w:sz w:val="22"/>
                <w:szCs w:val="22"/>
              </w:rPr>
              <w:t>22.1</w:t>
            </w:r>
          </w:p>
        </w:tc>
        <w:tc>
          <w:tcPr>
            <w:tcW w:w="900" w:type="dxa"/>
            <w:shd w:val="clear" w:color="auto" w:fill="FFFFFF"/>
            <w:tcMar>
              <w:top w:w="0" w:type="dxa"/>
              <w:left w:w="0" w:type="dxa"/>
              <w:bottom w:w="0" w:type="dxa"/>
              <w:right w:w="0" w:type="dxa"/>
            </w:tcMar>
            <w:vAlign w:val="center"/>
          </w:tcPr>
          <w:p w14:paraId="1310DC2D" w14:textId="77777777" w:rsidR="00610E93" w:rsidRDefault="002C086F">
            <w:pPr>
              <w:spacing w:before="100" w:after="100"/>
              <w:ind w:left="100" w:right="100"/>
              <w:jc w:val="center"/>
            </w:pPr>
            <w:r>
              <w:rPr>
                <w:rFonts w:ascii="Helvetica" w:eastAsia="Helvetica" w:hAnsi="Helvetica" w:cs="Helvetica"/>
                <w:color w:val="000000"/>
                <w:sz w:val="22"/>
                <w:szCs w:val="22"/>
              </w:rPr>
              <w:t xml:space="preserve"> 5.11</w:t>
            </w:r>
          </w:p>
        </w:tc>
        <w:tc>
          <w:tcPr>
            <w:tcW w:w="432" w:type="dxa"/>
            <w:shd w:val="clear" w:color="auto" w:fill="FFFFFF"/>
            <w:tcMar>
              <w:top w:w="0" w:type="dxa"/>
              <w:left w:w="0" w:type="dxa"/>
              <w:bottom w:w="0" w:type="dxa"/>
              <w:right w:w="0" w:type="dxa"/>
            </w:tcMar>
            <w:vAlign w:val="center"/>
          </w:tcPr>
          <w:p w14:paraId="08DB5656" w14:textId="77777777" w:rsidR="00610E93" w:rsidRDefault="00610E93">
            <w:pPr>
              <w:spacing w:before="100" w:after="100"/>
              <w:ind w:left="100" w:right="100"/>
              <w:jc w:val="center"/>
            </w:pPr>
          </w:p>
        </w:tc>
        <w:tc>
          <w:tcPr>
            <w:tcW w:w="1633" w:type="dxa"/>
            <w:shd w:val="clear" w:color="auto" w:fill="FFFFFF"/>
            <w:tcMar>
              <w:top w:w="0" w:type="dxa"/>
              <w:left w:w="0" w:type="dxa"/>
              <w:bottom w:w="0" w:type="dxa"/>
              <w:right w:w="0" w:type="dxa"/>
            </w:tcMar>
            <w:vAlign w:val="center"/>
          </w:tcPr>
          <w:p w14:paraId="618BC641" w14:textId="77777777" w:rsidR="00610E93" w:rsidRDefault="002C086F">
            <w:pPr>
              <w:spacing w:before="100" w:after="100"/>
              <w:ind w:left="100" w:right="100"/>
              <w:jc w:val="center"/>
            </w:pPr>
            <w:r>
              <w:rPr>
                <w:rFonts w:ascii="Helvetica" w:eastAsia="Helvetica" w:hAnsi="Helvetica" w:cs="Helvetica"/>
                <w:color w:val="000000"/>
                <w:sz w:val="22"/>
                <w:szCs w:val="22"/>
              </w:rPr>
              <w:t>21.8</w:t>
            </w:r>
          </w:p>
        </w:tc>
        <w:tc>
          <w:tcPr>
            <w:tcW w:w="900" w:type="dxa"/>
            <w:shd w:val="clear" w:color="auto" w:fill="FFFFFF"/>
            <w:tcMar>
              <w:top w:w="0" w:type="dxa"/>
              <w:left w:w="0" w:type="dxa"/>
              <w:bottom w:w="0" w:type="dxa"/>
              <w:right w:w="0" w:type="dxa"/>
            </w:tcMar>
            <w:vAlign w:val="center"/>
          </w:tcPr>
          <w:p w14:paraId="4A41A17A" w14:textId="77777777" w:rsidR="00610E93" w:rsidRDefault="002C086F">
            <w:pPr>
              <w:spacing w:before="100" w:after="100"/>
              <w:ind w:left="100" w:right="100"/>
              <w:jc w:val="center"/>
            </w:pPr>
            <w:r>
              <w:rPr>
                <w:rFonts w:ascii="Helvetica" w:eastAsia="Helvetica" w:hAnsi="Helvetica" w:cs="Helvetica"/>
                <w:color w:val="000000"/>
                <w:sz w:val="22"/>
                <w:szCs w:val="22"/>
              </w:rPr>
              <w:t xml:space="preserve"> 5.40</w:t>
            </w:r>
          </w:p>
        </w:tc>
      </w:tr>
      <w:tr w:rsidR="00610E93" w14:paraId="723E9DEE" w14:textId="77777777" w:rsidTr="00610E93">
        <w:trPr>
          <w:cantSplit/>
          <w:jc w:val="center"/>
        </w:trPr>
        <w:tc>
          <w:tcPr>
            <w:tcW w:w="1242" w:type="dxa"/>
            <w:shd w:val="clear" w:color="auto" w:fill="FFFFFF"/>
            <w:tcMar>
              <w:top w:w="0" w:type="dxa"/>
              <w:left w:w="0" w:type="dxa"/>
              <w:bottom w:w="0" w:type="dxa"/>
              <w:right w:w="0" w:type="dxa"/>
            </w:tcMar>
            <w:vAlign w:val="center"/>
          </w:tcPr>
          <w:p w14:paraId="7337AC0F" w14:textId="77777777" w:rsidR="00610E93" w:rsidRDefault="002C086F">
            <w:pPr>
              <w:spacing w:before="100" w:after="100"/>
              <w:ind w:left="100" w:right="100"/>
            </w:pPr>
            <w:proofErr w:type="spellStart"/>
            <w:r>
              <w:rPr>
                <w:rFonts w:ascii="Helvetica" w:eastAsia="Helvetica" w:hAnsi="Helvetica" w:cs="Helvetica"/>
                <w:color w:val="000000"/>
                <w:sz w:val="22"/>
                <w:szCs w:val="22"/>
              </w:rPr>
              <w:t>aabbyy</w:t>
            </w:r>
            <w:proofErr w:type="spellEnd"/>
          </w:p>
        </w:tc>
        <w:tc>
          <w:tcPr>
            <w:tcW w:w="432" w:type="dxa"/>
            <w:shd w:val="clear" w:color="auto" w:fill="FFFFFF"/>
            <w:tcMar>
              <w:top w:w="0" w:type="dxa"/>
              <w:left w:w="0" w:type="dxa"/>
              <w:bottom w:w="0" w:type="dxa"/>
              <w:right w:w="0" w:type="dxa"/>
            </w:tcMar>
            <w:vAlign w:val="center"/>
          </w:tcPr>
          <w:p w14:paraId="39D0A2B3" w14:textId="77777777" w:rsidR="00610E93" w:rsidRDefault="00610E93">
            <w:pPr>
              <w:spacing w:before="100" w:after="100"/>
              <w:ind w:left="100" w:right="100"/>
              <w:jc w:val="center"/>
            </w:pPr>
          </w:p>
        </w:tc>
        <w:tc>
          <w:tcPr>
            <w:tcW w:w="1254" w:type="dxa"/>
            <w:shd w:val="clear" w:color="auto" w:fill="FFFFFF"/>
            <w:tcMar>
              <w:top w:w="0" w:type="dxa"/>
              <w:left w:w="0" w:type="dxa"/>
              <w:bottom w:w="0" w:type="dxa"/>
              <w:right w:w="0" w:type="dxa"/>
            </w:tcMar>
            <w:vAlign w:val="center"/>
          </w:tcPr>
          <w:p w14:paraId="13FE928F" w14:textId="77777777" w:rsidR="00610E93" w:rsidRDefault="002C086F">
            <w:pPr>
              <w:spacing w:before="100" w:after="100"/>
              <w:ind w:left="100" w:right="100"/>
              <w:jc w:val="center"/>
            </w:pPr>
            <w:r>
              <w:rPr>
                <w:rFonts w:ascii="Helvetica" w:eastAsia="Helvetica" w:hAnsi="Helvetica" w:cs="Helvetica"/>
                <w:color w:val="000000"/>
                <w:sz w:val="22"/>
                <w:szCs w:val="22"/>
              </w:rPr>
              <w:t>23.0</w:t>
            </w:r>
          </w:p>
        </w:tc>
        <w:tc>
          <w:tcPr>
            <w:tcW w:w="900" w:type="dxa"/>
            <w:shd w:val="clear" w:color="auto" w:fill="FFFFFF"/>
            <w:tcMar>
              <w:top w:w="0" w:type="dxa"/>
              <w:left w:w="0" w:type="dxa"/>
              <w:bottom w:w="0" w:type="dxa"/>
              <w:right w:w="0" w:type="dxa"/>
            </w:tcMar>
            <w:vAlign w:val="center"/>
          </w:tcPr>
          <w:p w14:paraId="28493026" w14:textId="77777777" w:rsidR="00610E93" w:rsidRDefault="002C086F">
            <w:pPr>
              <w:spacing w:before="100" w:after="100"/>
              <w:ind w:left="100" w:right="100"/>
              <w:jc w:val="center"/>
            </w:pPr>
            <w:r>
              <w:rPr>
                <w:rFonts w:ascii="Helvetica" w:eastAsia="Helvetica" w:hAnsi="Helvetica" w:cs="Helvetica"/>
                <w:color w:val="000000"/>
                <w:sz w:val="22"/>
                <w:szCs w:val="22"/>
              </w:rPr>
              <w:t xml:space="preserve"> 5.60</w:t>
            </w:r>
          </w:p>
        </w:tc>
        <w:tc>
          <w:tcPr>
            <w:tcW w:w="432" w:type="dxa"/>
            <w:shd w:val="clear" w:color="auto" w:fill="FFFFFF"/>
            <w:tcMar>
              <w:top w:w="0" w:type="dxa"/>
              <w:left w:w="0" w:type="dxa"/>
              <w:bottom w:w="0" w:type="dxa"/>
              <w:right w:w="0" w:type="dxa"/>
            </w:tcMar>
            <w:vAlign w:val="center"/>
          </w:tcPr>
          <w:p w14:paraId="1AC8DE20" w14:textId="77777777" w:rsidR="00610E93" w:rsidRDefault="00610E93">
            <w:pPr>
              <w:spacing w:before="100" w:after="100"/>
              <w:ind w:left="100" w:right="100"/>
              <w:jc w:val="center"/>
            </w:pPr>
          </w:p>
        </w:tc>
        <w:tc>
          <w:tcPr>
            <w:tcW w:w="1633" w:type="dxa"/>
            <w:shd w:val="clear" w:color="auto" w:fill="FFFFFF"/>
            <w:tcMar>
              <w:top w:w="0" w:type="dxa"/>
              <w:left w:w="0" w:type="dxa"/>
              <w:bottom w:w="0" w:type="dxa"/>
              <w:right w:w="0" w:type="dxa"/>
            </w:tcMar>
            <w:vAlign w:val="center"/>
          </w:tcPr>
          <w:p w14:paraId="26FE2D92" w14:textId="77777777" w:rsidR="00610E93" w:rsidRDefault="002C086F">
            <w:pPr>
              <w:spacing w:before="100" w:after="100"/>
              <w:ind w:left="100" w:right="100"/>
              <w:jc w:val="center"/>
            </w:pPr>
            <w:r>
              <w:rPr>
                <w:rFonts w:ascii="Helvetica" w:eastAsia="Helvetica" w:hAnsi="Helvetica" w:cs="Helvetica"/>
                <w:color w:val="000000"/>
                <w:sz w:val="22"/>
                <w:szCs w:val="22"/>
              </w:rPr>
              <w:t>22.6</w:t>
            </w:r>
          </w:p>
        </w:tc>
        <w:tc>
          <w:tcPr>
            <w:tcW w:w="900" w:type="dxa"/>
            <w:shd w:val="clear" w:color="auto" w:fill="FFFFFF"/>
            <w:tcMar>
              <w:top w:w="0" w:type="dxa"/>
              <w:left w:w="0" w:type="dxa"/>
              <w:bottom w:w="0" w:type="dxa"/>
              <w:right w:w="0" w:type="dxa"/>
            </w:tcMar>
            <w:vAlign w:val="center"/>
          </w:tcPr>
          <w:p w14:paraId="0026F982" w14:textId="77777777" w:rsidR="00610E93" w:rsidRDefault="002C086F">
            <w:pPr>
              <w:spacing w:before="100" w:after="100"/>
              <w:ind w:left="100" w:right="100"/>
              <w:jc w:val="center"/>
            </w:pPr>
            <w:r>
              <w:rPr>
                <w:rFonts w:ascii="Helvetica" w:eastAsia="Helvetica" w:hAnsi="Helvetica" w:cs="Helvetica"/>
                <w:color w:val="000000"/>
                <w:sz w:val="22"/>
                <w:szCs w:val="22"/>
              </w:rPr>
              <w:t xml:space="preserve"> 5.82</w:t>
            </w:r>
          </w:p>
        </w:tc>
      </w:tr>
      <w:tr w:rsidR="00610E93" w14:paraId="2A642BCA" w14:textId="77777777" w:rsidTr="00610E93">
        <w:trPr>
          <w:cantSplit/>
          <w:jc w:val="center"/>
        </w:trPr>
        <w:tc>
          <w:tcPr>
            <w:tcW w:w="1242" w:type="dxa"/>
            <w:tcBorders>
              <w:bottom w:val="single" w:sz="8" w:space="0" w:color="666666"/>
            </w:tcBorders>
            <w:shd w:val="clear" w:color="auto" w:fill="FFFFFF"/>
            <w:tcMar>
              <w:top w:w="0" w:type="dxa"/>
              <w:left w:w="0" w:type="dxa"/>
              <w:bottom w:w="0" w:type="dxa"/>
              <w:right w:w="0" w:type="dxa"/>
            </w:tcMar>
            <w:vAlign w:val="center"/>
          </w:tcPr>
          <w:p w14:paraId="673DAC05" w14:textId="77777777" w:rsidR="00610E93" w:rsidRDefault="002C086F">
            <w:pPr>
              <w:spacing w:before="100" w:after="100"/>
              <w:ind w:left="100" w:right="100"/>
            </w:pPr>
            <w:proofErr w:type="spellStart"/>
            <w:r>
              <w:rPr>
                <w:rFonts w:ascii="Helvetica" w:eastAsia="Helvetica" w:hAnsi="Helvetica" w:cs="Helvetica"/>
                <w:color w:val="000000"/>
                <w:sz w:val="22"/>
                <w:szCs w:val="22"/>
              </w:rPr>
              <w:t>aabbyytt</w:t>
            </w:r>
            <w:proofErr w:type="spellEnd"/>
          </w:p>
        </w:tc>
        <w:tc>
          <w:tcPr>
            <w:tcW w:w="432" w:type="dxa"/>
            <w:tcBorders>
              <w:bottom w:val="single" w:sz="8" w:space="0" w:color="666666"/>
            </w:tcBorders>
            <w:shd w:val="clear" w:color="auto" w:fill="FFFFFF"/>
            <w:tcMar>
              <w:top w:w="0" w:type="dxa"/>
              <w:left w:w="0" w:type="dxa"/>
              <w:bottom w:w="0" w:type="dxa"/>
              <w:right w:w="0" w:type="dxa"/>
            </w:tcMar>
            <w:vAlign w:val="center"/>
          </w:tcPr>
          <w:p w14:paraId="43FD2E15" w14:textId="77777777" w:rsidR="00610E93" w:rsidRDefault="00610E93">
            <w:pPr>
              <w:spacing w:before="100" w:after="100"/>
              <w:ind w:left="100" w:right="100"/>
              <w:jc w:val="center"/>
            </w:pPr>
          </w:p>
        </w:tc>
        <w:tc>
          <w:tcPr>
            <w:tcW w:w="1254" w:type="dxa"/>
            <w:tcBorders>
              <w:bottom w:val="single" w:sz="8" w:space="0" w:color="666666"/>
            </w:tcBorders>
            <w:shd w:val="clear" w:color="auto" w:fill="FFFFFF"/>
            <w:tcMar>
              <w:top w:w="0" w:type="dxa"/>
              <w:left w:w="0" w:type="dxa"/>
              <w:bottom w:w="0" w:type="dxa"/>
              <w:right w:w="0" w:type="dxa"/>
            </w:tcMar>
            <w:vAlign w:val="center"/>
          </w:tcPr>
          <w:p w14:paraId="62DDB58B" w14:textId="77777777" w:rsidR="00610E93" w:rsidRDefault="002C086F">
            <w:pPr>
              <w:spacing w:before="100" w:after="100"/>
              <w:ind w:left="100" w:right="100"/>
              <w:jc w:val="center"/>
            </w:pPr>
            <w:r>
              <w:rPr>
                <w:rFonts w:ascii="Helvetica" w:eastAsia="Helvetica" w:hAnsi="Helvetica" w:cs="Helvetica"/>
                <w:color w:val="000000"/>
                <w:sz w:val="22"/>
                <w:szCs w:val="22"/>
              </w:rPr>
              <w:t>23.1</w:t>
            </w:r>
          </w:p>
        </w:tc>
        <w:tc>
          <w:tcPr>
            <w:tcW w:w="900" w:type="dxa"/>
            <w:tcBorders>
              <w:bottom w:val="single" w:sz="8" w:space="0" w:color="666666"/>
            </w:tcBorders>
            <w:shd w:val="clear" w:color="auto" w:fill="FFFFFF"/>
            <w:tcMar>
              <w:top w:w="0" w:type="dxa"/>
              <w:left w:w="0" w:type="dxa"/>
              <w:bottom w:w="0" w:type="dxa"/>
              <w:right w:w="0" w:type="dxa"/>
            </w:tcMar>
            <w:vAlign w:val="center"/>
          </w:tcPr>
          <w:p w14:paraId="6E8A6E22" w14:textId="77777777" w:rsidR="00610E93" w:rsidRDefault="002C086F">
            <w:pPr>
              <w:spacing w:before="100" w:after="100"/>
              <w:ind w:left="100" w:right="100"/>
              <w:jc w:val="center"/>
            </w:pPr>
            <w:r>
              <w:rPr>
                <w:rFonts w:ascii="Helvetica" w:eastAsia="Helvetica" w:hAnsi="Helvetica" w:cs="Helvetica"/>
                <w:color w:val="000000"/>
                <w:sz w:val="22"/>
                <w:szCs w:val="22"/>
              </w:rPr>
              <w:t xml:space="preserve"> 5.67</w:t>
            </w:r>
          </w:p>
        </w:tc>
        <w:tc>
          <w:tcPr>
            <w:tcW w:w="432" w:type="dxa"/>
            <w:tcBorders>
              <w:bottom w:val="single" w:sz="8" w:space="0" w:color="666666"/>
            </w:tcBorders>
            <w:shd w:val="clear" w:color="auto" w:fill="FFFFFF"/>
            <w:tcMar>
              <w:top w:w="0" w:type="dxa"/>
              <w:left w:w="0" w:type="dxa"/>
              <w:bottom w:w="0" w:type="dxa"/>
              <w:right w:w="0" w:type="dxa"/>
            </w:tcMar>
            <w:vAlign w:val="center"/>
          </w:tcPr>
          <w:p w14:paraId="4FB009FC" w14:textId="77777777" w:rsidR="00610E93" w:rsidRDefault="00610E93">
            <w:pPr>
              <w:spacing w:before="100" w:after="100"/>
              <w:ind w:left="100" w:right="100"/>
              <w:jc w:val="center"/>
            </w:pPr>
          </w:p>
        </w:tc>
        <w:tc>
          <w:tcPr>
            <w:tcW w:w="1633" w:type="dxa"/>
            <w:tcBorders>
              <w:bottom w:val="single" w:sz="8" w:space="0" w:color="666666"/>
            </w:tcBorders>
            <w:shd w:val="clear" w:color="auto" w:fill="FFFFFF"/>
            <w:tcMar>
              <w:top w:w="0" w:type="dxa"/>
              <w:left w:w="0" w:type="dxa"/>
              <w:bottom w:w="0" w:type="dxa"/>
              <w:right w:w="0" w:type="dxa"/>
            </w:tcMar>
            <w:vAlign w:val="center"/>
          </w:tcPr>
          <w:p w14:paraId="2F7BD74C" w14:textId="77777777" w:rsidR="00610E93" w:rsidRDefault="002C086F">
            <w:pPr>
              <w:spacing w:before="100" w:after="100"/>
              <w:ind w:left="100" w:right="100"/>
              <w:jc w:val="center"/>
            </w:pPr>
            <w:r>
              <w:rPr>
                <w:rFonts w:ascii="Helvetica" w:eastAsia="Helvetica" w:hAnsi="Helvetica" w:cs="Helvetica"/>
                <w:color w:val="000000"/>
                <w:sz w:val="22"/>
                <w:szCs w:val="22"/>
              </w:rPr>
              <w:t>22.6</w:t>
            </w:r>
          </w:p>
        </w:tc>
        <w:tc>
          <w:tcPr>
            <w:tcW w:w="900" w:type="dxa"/>
            <w:tcBorders>
              <w:bottom w:val="single" w:sz="8" w:space="0" w:color="666666"/>
            </w:tcBorders>
            <w:shd w:val="clear" w:color="auto" w:fill="FFFFFF"/>
            <w:tcMar>
              <w:top w:w="0" w:type="dxa"/>
              <w:left w:w="0" w:type="dxa"/>
              <w:bottom w:w="0" w:type="dxa"/>
              <w:right w:w="0" w:type="dxa"/>
            </w:tcMar>
            <w:vAlign w:val="center"/>
          </w:tcPr>
          <w:p w14:paraId="3CFF54C7" w14:textId="77777777" w:rsidR="00610E93" w:rsidRDefault="002C086F">
            <w:pPr>
              <w:spacing w:before="100" w:after="100"/>
              <w:ind w:left="100" w:right="100"/>
              <w:jc w:val="center"/>
            </w:pPr>
            <w:r>
              <w:rPr>
                <w:rFonts w:ascii="Helvetica" w:eastAsia="Helvetica" w:hAnsi="Helvetica" w:cs="Helvetica"/>
                <w:color w:val="000000"/>
                <w:sz w:val="22"/>
                <w:szCs w:val="22"/>
              </w:rPr>
              <w:t xml:space="preserve"> 5.80</w:t>
            </w:r>
          </w:p>
        </w:tc>
      </w:tr>
    </w:tbl>
    <w:p w14:paraId="5FF0A186" w14:textId="77777777" w:rsidR="00610E93" w:rsidRDefault="002C086F">
      <w:r>
        <w:br w:type="page"/>
      </w:r>
    </w:p>
    <w:p w14:paraId="2D7173EA" w14:textId="77777777" w:rsidR="00610E93" w:rsidRDefault="002C086F">
      <w:pPr>
        <w:pStyle w:val="Heading2"/>
      </w:pPr>
      <w:bookmarkStart w:id="67" w:name="figures-1"/>
      <w:bookmarkEnd w:id="65"/>
      <w:r>
        <w:lastRenderedPageBreak/>
        <w:t>Figures</w:t>
      </w:r>
    </w:p>
    <w:p w14:paraId="74789080" w14:textId="77777777" w:rsidR="00610E93" w:rsidRDefault="002C086F">
      <w:pPr>
        <w:pStyle w:val="CaptionedFigure"/>
      </w:pPr>
      <w:r>
        <w:rPr>
          <w:noProof/>
        </w:rPr>
        <w:drawing>
          <wp:inline distT="0" distB="0" distL="0" distR="0" wp14:anchorId="29A855EB" wp14:editId="39F4F0A3">
            <wp:extent cx="5334000" cy="6858000"/>
            <wp:effectExtent l="0" t="0" r="0" b="0"/>
            <wp:docPr id="12" name="Picture" descr="Figure 12: Comparison of CF-base and CF-stepwise: Distributions of RMSE of EONR Estimation over Simulations"/>
            <wp:cNvGraphicFramePr/>
            <a:graphic xmlns:a="http://schemas.openxmlformats.org/drawingml/2006/main">
              <a:graphicData uri="http://schemas.openxmlformats.org/drawingml/2006/picture">
                <pic:pic xmlns:pic="http://schemas.openxmlformats.org/drawingml/2006/picture">
                  <pic:nvPicPr>
                    <pic:cNvPr id="0" name="Picture" descr="ML_for_VRA_files/figure-docx/dist-optN-CF-1.png"/>
                    <pic:cNvPicPr>
                      <a:picLocks noChangeAspect="1" noChangeArrowheads="1"/>
                    </pic:cNvPicPr>
                  </pic:nvPicPr>
                  <pic:blipFill>
                    <a:blip r:embed="rId22"/>
                    <a:stretch>
                      <a:fillRect/>
                    </a:stretch>
                  </pic:blipFill>
                  <pic:spPr bwMode="auto">
                    <a:xfrm>
                      <a:off x="0" y="0"/>
                      <a:ext cx="5334000" cy="6858000"/>
                    </a:xfrm>
                    <a:prstGeom prst="rect">
                      <a:avLst/>
                    </a:prstGeom>
                    <a:noFill/>
                    <a:ln w="9525">
                      <a:noFill/>
                      <a:headEnd/>
                      <a:tailEnd/>
                    </a:ln>
                  </pic:spPr>
                </pic:pic>
              </a:graphicData>
            </a:graphic>
          </wp:inline>
        </w:drawing>
      </w:r>
    </w:p>
    <w:p w14:paraId="504C7D0E" w14:textId="77777777" w:rsidR="00610E93" w:rsidRDefault="002C086F">
      <w:pPr>
        <w:pStyle w:val="ImageCaption"/>
      </w:pPr>
      <w:r>
        <w:t>Figure 12: Comparison of CF-base and CF-stepwise: Distributions of RMSE of EONR Estimation over Simulations</w:t>
      </w:r>
    </w:p>
    <w:p w14:paraId="216653FC" w14:textId="77777777" w:rsidR="00610E93" w:rsidRDefault="002C086F">
      <w:pPr>
        <w:pStyle w:val="CaptionedFigure"/>
      </w:pPr>
      <w:r>
        <w:rPr>
          <w:noProof/>
        </w:rPr>
        <w:lastRenderedPageBreak/>
        <w:drawing>
          <wp:inline distT="0" distB="0" distL="0" distR="0" wp14:anchorId="04C07602" wp14:editId="667BE791">
            <wp:extent cx="5334000" cy="6858000"/>
            <wp:effectExtent l="0" t="0" r="0" b="0"/>
            <wp:docPr id="13" name="Picture" descr="Figure 13: Comparison of CF-base and CF-stepwise: Distributions of Profit Loss over Simulations"/>
            <wp:cNvGraphicFramePr/>
            <a:graphic xmlns:a="http://schemas.openxmlformats.org/drawingml/2006/main">
              <a:graphicData uri="http://schemas.openxmlformats.org/drawingml/2006/picture">
                <pic:pic xmlns:pic="http://schemas.openxmlformats.org/drawingml/2006/picture">
                  <pic:nvPicPr>
                    <pic:cNvPr id="0" name="Picture" descr="ML_for_VRA_files/figure-docx/dist-piLoss-CF-1.png"/>
                    <pic:cNvPicPr>
                      <a:picLocks noChangeAspect="1" noChangeArrowheads="1"/>
                    </pic:cNvPicPr>
                  </pic:nvPicPr>
                  <pic:blipFill>
                    <a:blip r:embed="rId23"/>
                    <a:stretch>
                      <a:fillRect/>
                    </a:stretch>
                  </pic:blipFill>
                  <pic:spPr bwMode="auto">
                    <a:xfrm>
                      <a:off x="0" y="0"/>
                      <a:ext cx="5334000" cy="6858000"/>
                    </a:xfrm>
                    <a:prstGeom prst="rect">
                      <a:avLst/>
                    </a:prstGeom>
                    <a:noFill/>
                    <a:ln w="9525">
                      <a:noFill/>
                      <a:headEnd/>
                      <a:tailEnd/>
                    </a:ln>
                  </pic:spPr>
                </pic:pic>
              </a:graphicData>
            </a:graphic>
          </wp:inline>
        </w:drawing>
      </w:r>
    </w:p>
    <w:p w14:paraId="6DB0B27A" w14:textId="77777777" w:rsidR="00610E93" w:rsidRDefault="002C086F">
      <w:pPr>
        <w:pStyle w:val="ImageCaption"/>
      </w:pPr>
      <w:r>
        <w:t>Figure 13: Comparison of CF-base and CF-stepwise: Distributions of Profit Loss over Simulations</w:t>
      </w:r>
    </w:p>
    <w:p w14:paraId="2EBBDA8C" w14:textId="77777777" w:rsidR="00610E93" w:rsidRDefault="002C086F">
      <w:r>
        <w:br w:type="page"/>
      </w:r>
    </w:p>
    <w:p w14:paraId="77BBF9CF" w14:textId="77777777" w:rsidR="00610E93" w:rsidRDefault="002C086F">
      <w:pPr>
        <w:pStyle w:val="Heading1"/>
      </w:pPr>
      <w:bookmarkStart w:id="68" w:name="references"/>
      <w:bookmarkEnd w:id="63"/>
      <w:bookmarkEnd w:id="67"/>
      <w:r>
        <w:lastRenderedPageBreak/>
        <w:t>References</w:t>
      </w:r>
    </w:p>
    <w:p w14:paraId="016B68F3" w14:textId="77777777" w:rsidR="00610E93" w:rsidRDefault="002C086F">
      <w:pPr>
        <w:pStyle w:val="Bibliography"/>
      </w:pPr>
      <w:bookmarkStart w:id="69" w:name="ref-alva2006nitrogen"/>
      <w:bookmarkStart w:id="70" w:name="refs"/>
      <w:r>
        <w:t xml:space="preserve">Alva, A., </w:t>
      </w:r>
      <w:proofErr w:type="spellStart"/>
      <w:r>
        <w:t>Paramasivam</w:t>
      </w:r>
      <w:proofErr w:type="spellEnd"/>
      <w:r>
        <w:t xml:space="preserve">, S., Fares, A., Delgado, J., </w:t>
      </w:r>
      <w:proofErr w:type="spellStart"/>
      <w:r>
        <w:t>Mattos</w:t>
      </w:r>
      <w:proofErr w:type="spellEnd"/>
      <w:r>
        <w:t xml:space="preserve"> Jr, D., </w:t>
      </w:r>
      <w:proofErr w:type="spellStart"/>
      <w:r>
        <w:t>Sajwan</w:t>
      </w:r>
      <w:proofErr w:type="spellEnd"/>
      <w:r>
        <w:t>, K., 2006. Nitrogen and irrigation management practices to improve nitrogen uptake efficiency and minimize leaching losses. Journal of Crop Improvement 15, 369–420.</w:t>
      </w:r>
    </w:p>
    <w:p w14:paraId="10A5D160" w14:textId="77777777" w:rsidR="00610E93" w:rsidRDefault="002C086F">
      <w:pPr>
        <w:pStyle w:val="Bibliography"/>
      </w:pPr>
      <w:bookmarkStart w:id="71" w:name="ref-anselin2004spatial"/>
      <w:bookmarkEnd w:id="69"/>
      <w:proofErr w:type="spellStart"/>
      <w:r>
        <w:t>Anselin</w:t>
      </w:r>
      <w:proofErr w:type="spellEnd"/>
      <w:r>
        <w:t xml:space="preserve">, L., Bongiovanni, R., </w:t>
      </w:r>
      <w:proofErr w:type="spellStart"/>
      <w:r>
        <w:t>Lowenberg</w:t>
      </w:r>
      <w:proofErr w:type="spellEnd"/>
      <w:r>
        <w:t>-DeBoer, J., 2004. A spatial econometric approach to the economics of site-specific nitrogen management in corn production. American Journal of Agricultural Economics 86, 675–687.</w:t>
      </w:r>
    </w:p>
    <w:p w14:paraId="445E11F7" w14:textId="77777777" w:rsidR="00610E93" w:rsidRDefault="002C086F">
      <w:pPr>
        <w:pStyle w:val="Bibliography"/>
      </w:pPr>
      <w:bookmarkStart w:id="72" w:name="ref-archontoulis2020predicting"/>
      <w:bookmarkEnd w:id="71"/>
      <w:proofErr w:type="spellStart"/>
      <w:r>
        <w:t>Archontoulis</w:t>
      </w:r>
      <w:proofErr w:type="spellEnd"/>
      <w:r>
        <w:t xml:space="preserve">, S.V., Castellano, M.J., Licht, M.A., Nichols, V., Baum, M., Huber, I., Martinez-Feria, R., </w:t>
      </w:r>
      <w:proofErr w:type="spellStart"/>
      <w:r>
        <w:t>Puntel</w:t>
      </w:r>
      <w:proofErr w:type="spellEnd"/>
      <w:r>
        <w:t xml:space="preserve">, L., </w:t>
      </w:r>
      <w:proofErr w:type="spellStart"/>
      <w:r>
        <w:t>Ordóñez</w:t>
      </w:r>
      <w:proofErr w:type="spellEnd"/>
      <w:r>
        <w:t>, R.A., Iqbal, J., others, 2020. Predicting crop yields and soil-plant nitrogen dynamics in the US corn belt. Crop Science 60, 721–738.</w:t>
      </w:r>
    </w:p>
    <w:p w14:paraId="67E3F7A6" w14:textId="77777777" w:rsidR="00610E93" w:rsidRDefault="002C086F">
      <w:pPr>
        <w:pStyle w:val="Bibliography"/>
      </w:pPr>
      <w:bookmarkStart w:id="73" w:name="ref-arti2020research"/>
      <w:bookmarkEnd w:id="72"/>
      <w:r>
        <w:t xml:space="preserve">Arti, S., </w:t>
      </w:r>
      <w:proofErr w:type="spellStart"/>
      <w:r>
        <w:t>Hidayah</w:t>
      </w:r>
      <w:proofErr w:type="spellEnd"/>
      <w:r>
        <w:t xml:space="preserve">, I., </w:t>
      </w:r>
      <w:proofErr w:type="spellStart"/>
      <w:r>
        <w:t>Kusumawardani</w:t>
      </w:r>
      <w:proofErr w:type="spellEnd"/>
      <w:r>
        <w:t>, S.S., 2020. Research trend of causal machine learning method: A literature review. IJID (International Journal on Informatics for Development) 9, 111–118.</w:t>
      </w:r>
    </w:p>
    <w:p w14:paraId="2FA08568" w14:textId="77777777" w:rsidR="00610E93" w:rsidRDefault="002C086F">
      <w:pPr>
        <w:pStyle w:val="Bibliography"/>
      </w:pPr>
      <w:bookmarkStart w:id="74" w:name="ref-athey2018impact"/>
      <w:bookmarkEnd w:id="73"/>
      <w:proofErr w:type="spellStart"/>
      <w:r>
        <w:t>Athey</w:t>
      </w:r>
      <w:proofErr w:type="spellEnd"/>
      <w:r>
        <w:t>, S., 2018. The impact of machine learning on economics, in: The Economics of Artificial Intelligence: An Agenda. University of Chicago Press, pp. 507–547.</w:t>
      </w:r>
    </w:p>
    <w:p w14:paraId="3C2AA20D" w14:textId="77777777" w:rsidR="00610E93" w:rsidRDefault="002C086F">
      <w:pPr>
        <w:pStyle w:val="Bibliography"/>
      </w:pPr>
      <w:bookmarkStart w:id="75" w:name="ref-athey2017beyond"/>
      <w:bookmarkEnd w:id="74"/>
      <w:proofErr w:type="spellStart"/>
      <w:r>
        <w:t>Athey</w:t>
      </w:r>
      <w:proofErr w:type="spellEnd"/>
      <w:r>
        <w:t>, S., 2017. Beyond prediction: Using big data for policy problems. Science 355, 483–485.</w:t>
      </w:r>
    </w:p>
    <w:p w14:paraId="4A979A33" w14:textId="77777777" w:rsidR="00610E93" w:rsidRDefault="002C086F">
      <w:pPr>
        <w:pStyle w:val="Bibliography"/>
      </w:pPr>
      <w:bookmarkStart w:id="76" w:name="ref-athey2016recursive"/>
      <w:bookmarkEnd w:id="75"/>
      <w:proofErr w:type="spellStart"/>
      <w:r>
        <w:t>Athey</w:t>
      </w:r>
      <w:proofErr w:type="spellEnd"/>
      <w:r>
        <w:t xml:space="preserve">, S., </w:t>
      </w:r>
      <w:proofErr w:type="spellStart"/>
      <w:r>
        <w:t>Imbens</w:t>
      </w:r>
      <w:proofErr w:type="spellEnd"/>
      <w:r>
        <w:t>, G., 2016. Recursive partitioning for heterogeneous causal effects. Proceedings of the National Academy of Sciences 113, 7353–7360.</w:t>
      </w:r>
    </w:p>
    <w:p w14:paraId="35036953" w14:textId="77777777" w:rsidR="00610E93" w:rsidRDefault="002C086F">
      <w:pPr>
        <w:pStyle w:val="Bibliography"/>
      </w:pPr>
      <w:bookmarkStart w:id="77" w:name="ref-Athey2019a"/>
      <w:bookmarkEnd w:id="76"/>
      <w:proofErr w:type="spellStart"/>
      <w:r>
        <w:t>Athey</w:t>
      </w:r>
      <w:proofErr w:type="spellEnd"/>
      <w:r>
        <w:t xml:space="preserve">, S., </w:t>
      </w:r>
      <w:proofErr w:type="spellStart"/>
      <w:r>
        <w:t>Imbens</w:t>
      </w:r>
      <w:proofErr w:type="spellEnd"/>
      <w:r>
        <w:t xml:space="preserve">, G.W., 2019. Machine Learning Methods Economists Should Know About | Stanford Graduate School of Business. Working </w:t>
      </w:r>
      <w:proofErr w:type="gramStart"/>
      <w:r>
        <w:t>Paper,.</w:t>
      </w:r>
      <w:proofErr w:type="gramEnd"/>
    </w:p>
    <w:p w14:paraId="5EEC63FA" w14:textId="77777777" w:rsidR="00610E93" w:rsidRDefault="002C086F">
      <w:pPr>
        <w:pStyle w:val="Bibliography"/>
      </w:pPr>
      <w:bookmarkStart w:id="78" w:name="ref-barbosa2020modeling"/>
      <w:bookmarkEnd w:id="77"/>
      <w:r>
        <w:t xml:space="preserve">Barbosa, A., </w:t>
      </w:r>
      <w:proofErr w:type="spellStart"/>
      <w:r>
        <w:t>Trevisan</w:t>
      </w:r>
      <w:proofErr w:type="spellEnd"/>
      <w:r>
        <w:t xml:space="preserve">, R., </w:t>
      </w:r>
      <w:proofErr w:type="spellStart"/>
      <w:r>
        <w:t>Hovakimyan</w:t>
      </w:r>
      <w:proofErr w:type="spellEnd"/>
      <w:r>
        <w:t>, N., Martin, N.F., 2020. Modeling yield response to crop management using convolutional neural networks. Computers and Electronics in Agriculture 170, 105197.</w:t>
      </w:r>
    </w:p>
    <w:p w14:paraId="2DC44AF5" w14:textId="77777777" w:rsidR="00610E93" w:rsidRDefault="002C086F">
      <w:pPr>
        <w:pStyle w:val="Bibliography"/>
      </w:pPr>
      <w:bookmarkStart w:id="79" w:name="ref-bozorgi2020process"/>
      <w:bookmarkEnd w:id="78"/>
      <w:proofErr w:type="spellStart"/>
      <w:r>
        <w:t>Bozorgi</w:t>
      </w:r>
      <w:proofErr w:type="spellEnd"/>
      <w:r>
        <w:t xml:space="preserve">, Z.D., </w:t>
      </w:r>
      <w:proofErr w:type="spellStart"/>
      <w:r>
        <w:t>Teinemaa</w:t>
      </w:r>
      <w:proofErr w:type="spellEnd"/>
      <w:r>
        <w:t xml:space="preserve">, I., Dumas, M., La Rosa, M., </w:t>
      </w:r>
      <w:proofErr w:type="spellStart"/>
      <w:r>
        <w:t>Polyvyanyy</w:t>
      </w:r>
      <w:proofErr w:type="spellEnd"/>
      <w:r>
        <w:t>, A., 2020. Process mining meets causal machine learning: Discovering causal rules from event logs, in: 2020 2nd International Conference on Process Mining (ICPM). IEEE, pp. 129–136.</w:t>
      </w:r>
    </w:p>
    <w:p w14:paraId="5E7C6A60" w14:textId="77777777" w:rsidR="00610E93" w:rsidRDefault="002C086F">
      <w:pPr>
        <w:pStyle w:val="Bibliography"/>
      </w:pPr>
      <w:bookmarkStart w:id="80" w:name="ref-bullock1998does"/>
      <w:bookmarkEnd w:id="79"/>
      <w:r>
        <w:t xml:space="preserve">Bullock, D.G., Bullock, D.S., </w:t>
      </w:r>
      <w:proofErr w:type="spellStart"/>
      <w:r>
        <w:t>Nafziger</w:t>
      </w:r>
      <w:proofErr w:type="spellEnd"/>
      <w:r>
        <w:t xml:space="preserve">, E.D., </w:t>
      </w:r>
      <w:proofErr w:type="spellStart"/>
      <w:r>
        <w:t>Doerge</w:t>
      </w:r>
      <w:proofErr w:type="spellEnd"/>
      <w:r>
        <w:t xml:space="preserve">, T.A., </w:t>
      </w:r>
      <w:proofErr w:type="spellStart"/>
      <w:r>
        <w:t>Paszkiewicz</w:t>
      </w:r>
      <w:proofErr w:type="spellEnd"/>
      <w:r>
        <w:t>, S.R., Carter, P.R., Peterson, T.A., 1998. Does variable rate seeding of corn pay? Agronomy journal 90, 830–836.</w:t>
      </w:r>
    </w:p>
    <w:p w14:paraId="6609C8C1" w14:textId="77777777" w:rsidR="00610E93" w:rsidRDefault="002C086F">
      <w:pPr>
        <w:pStyle w:val="Bibliography"/>
      </w:pPr>
      <w:bookmarkStart w:id="81" w:name="ref-bullock2019"/>
      <w:bookmarkEnd w:id="80"/>
      <w:r>
        <w:t xml:space="preserve">Bullock, D.S., </w:t>
      </w:r>
      <w:proofErr w:type="spellStart"/>
      <w:r>
        <w:t>Boerngen</w:t>
      </w:r>
      <w:proofErr w:type="spellEnd"/>
      <w:r>
        <w:t xml:space="preserve">, M., Tao, H., Maxwell, B., Luck, J.D., </w:t>
      </w:r>
      <w:proofErr w:type="spellStart"/>
      <w:r>
        <w:t>Shiratsuchi</w:t>
      </w:r>
      <w:proofErr w:type="spellEnd"/>
      <w:r>
        <w:t xml:space="preserve">, L., </w:t>
      </w:r>
      <w:proofErr w:type="spellStart"/>
      <w:r>
        <w:t>Puntel</w:t>
      </w:r>
      <w:proofErr w:type="spellEnd"/>
      <w:r>
        <w:t>, L., Martin, N.F., 2019. The data-intensive farm management project: Changing agronomic research through on-farm precision experimentation. Agronomy Journal 111, 2736–2746.</w:t>
      </w:r>
    </w:p>
    <w:p w14:paraId="206772D3" w14:textId="77777777" w:rsidR="00610E93" w:rsidRDefault="002C086F">
      <w:pPr>
        <w:pStyle w:val="Bibliography"/>
      </w:pPr>
      <w:bookmarkStart w:id="82" w:name="ref-bullock2002adding"/>
      <w:bookmarkEnd w:id="81"/>
      <w:r>
        <w:t xml:space="preserve">Bullock, D.S., </w:t>
      </w:r>
      <w:proofErr w:type="spellStart"/>
      <w:r>
        <w:t>Lowenberg</w:t>
      </w:r>
      <w:proofErr w:type="spellEnd"/>
      <w:r>
        <w:t>-DeBoer, J., Swinton, S.M., 2002. Adding value to spatially managed inputs by understanding site-specific yield response. Agricultural Economics 27, 233–245.</w:t>
      </w:r>
    </w:p>
    <w:p w14:paraId="3BACD2E8" w14:textId="77777777" w:rsidR="00610E93" w:rsidRDefault="002C086F">
      <w:pPr>
        <w:pStyle w:val="Bibliography"/>
      </w:pPr>
      <w:bookmarkStart w:id="83" w:name="ref-carbo2020machine"/>
      <w:bookmarkEnd w:id="82"/>
      <w:r>
        <w:lastRenderedPageBreak/>
        <w:t xml:space="preserve">Carbo-Valverde, S., </w:t>
      </w:r>
      <w:proofErr w:type="spellStart"/>
      <w:r>
        <w:t>Cuadros-Solas</w:t>
      </w:r>
      <w:proofErr w:type="spellEnd"/>
      <w:r>
        <w:t xml:space="preserve">, P., </w:t>
      </w:r>
      <w:proofErr w:type="spellStart"/>
      <w:r>
        <w:t>Rodrı́guez-Fernández</w:t>
      </w:r>
      <w:proofErr w:type="spellEnd"/>
      <w:r>
        <w:t xml:space="preserve">, F., 2020. A machine learning approach to the digitalization of bank customers: Evidence from random and causal forests. </w:t>
      </w:r>
      <w:proofErr w:type="spellStart"/>
      <w:r>
        <w:t>Plos</w:t>
      </w:r>
      <w:proofErr w:type="spellEnd"/>
      <w:r>
        <w:t xml:space="preserve"> one 15, e0240362.</w:t>
      </w:r>
    </w:p>
    <w:p w14:paraId="7023E858" w14:textId="77777777" w:rsidR="00610E93" w:rsidRDefault="002C086F">
      <w:pPr>
        <w:pStyle w:val="Bibliography"/>
      </w:pPr>
      <w:bookmarkStart w:id="84" w:name="ref-f2007methods"/>
      <w:bookmarkEnd w:id="83"/>
      <w:r>
        <w:t xml:space="preserve">F. </w:t>
      </w:r>
      <w:proofErr w:type="spellStart"/>
      <w:r>
        <w:t>Dormann</w:t>
      </w:r>
      <w:proofErr w:type="spellEnd"/>
      <w:r>
        <w:t xml:space="preserve">, C., M. McPherson, J., B. Araújo, M., </w:t>
      </w:r>
      <w:proofErr w:type="spellStart"/>
      <w:r>
        <w:t>Bivand</w:t>
      </w:r>
      <w:proofErr w:type="spellEnd"/>
      <w:r>
        <w:t xml:space="preserve">, R., </w:t>
      </w:r>
      <w:proofErr w:type="spellStart"/>
      <w:r>
        <w:t>Bolliger</w:t>
      </w:r>
      <w:proofErr w:type="spellEnd"/>
      <w:r>
        <w:t xml:space="preserve">, J., Carl, G., G. Davies, R., </w:t>
      </w:r>
      <w:proofErr w:type="spellStart"/>
      <w:r>
        <w:t>Hirzel</w:t>
      </w:r>
      <w:proofErr w:type="spellEnd"/>
      <w:r>
        <w:t xml:space="preserve">, A., </w:t>
      </w:r>
      <w:proofErr w:type="spellStart"/>
      <w:r>
        <w:t>Jetz</w:t>
      </w:r>
      <w:proofErr w:type="spellEnd"/>
      <w:r>
        <w:t xml:space="preserve">, W., Daniel Kissling, W., others, 2007. Methods to account for spatial autocorrelation in the analysis of species distributional data: A review. </w:t>
      </w:r>
      <w:proofErr w:type="spellStart"/>
      <w:r>
        <w:t>Ecography</w:t>
      </w:r>
      <w:proofErr w:type="spellEnd"/>
      <w:r>
        <w:t xml:space="preserve"> 30, 609–628.</w:t>
      </w:r>
    </w:p>
    <w:p w14:paraId="2C955E8C" w14:textId="77777777" w:rsidR="00610E93" w:rsidRDefault="002C086F">
      <w:pPr>
        <w:pStyle w:val="Bibliography"/>
      </w:pPr>
      <w:bookmarkStart w:id="85" w:name="ref-frank1990"/>
      <w:bookmarkEnd w:id="84"/>
      <w:r>
        <w:t xml:space="preserve">Frank, M.D., Beattie, B.R., </w:t>
      </w:r>
      <w:proofErr w:type="spellStart"/>
      <w:r>
        <w:t>Embleton</w:t>
      </w:r>
      <w:proofErr w:type="spellEnd"/>
      <w:r>
        <w:t>, M.E., 1990. A comparison of alternative crop response models. American Journal of Agricultural Economics 72, 597–603.</w:t>
      </w:r>
    </w:p>
    <w:p w14:paraId="7958EDF5" w14:textId="77777777" w:rsidR="00610E93" w:rsidRDefault="002C086F">
      <w:pPr>
        <w:pStyle w:val="Bibliography"/>
      </w:pPr>
      <w:bookmarkStart w:id="86" w:name="ref-goovaerts1999geostatistics"/>
      <w:bookmarkEnd w:id="85"/>
      <w:proofErr w:type="spellStart"/>
      <w:r>
        <w:t>Goovaerts</w:t>
      </w:r>
      <w:proofErr w:type="spellEnd"/>
      <w:r>
        <w:t xml:space="preserve">, P., 1999. </w:t>
      </w:r>
      <w:proofErr w:type="spellStart"/>
      <w:r>
        <w:t>Geostatistics</w:t>
      </w:r>
      <w:proofErr w:type="spellEnd"/>
      <w:r>
        <w:t xml:space="preserve"> in soil science: State-of-the-art and perspectives. </w:t>
      </w:r>
      <w:proofErr w:type="spellStart"/>
      <w:r>
        <w:t>Geoderma</w:t>
      </w:r>
      <w:proofErr w:type="spellEnd"/>
      <w:r>
        <w:t xml:space="preserve"> 89, 1–45.</w:t>
      </w:r>
    </w:p>
    <w:p w14:paraId="63ADCCAF" w14:textId="77777777" w:rsidR="00610E93" w:rsidRDefault="002C086F">
      <w:pPr>
        <w:pStyle w:val="Bibliography"/>
      </w:pPr>
      <w:bookmarkStart w:id="87" w:name="ref-Gardner21"/>
      <w:bookmarkEnd w:id="86"/>
      <w:r>
        <w:t xml:space="preserve">Grant Gardner, D.S.B., Taro </w:t>
      </w:r>
      <w:proofErr w:type="spellStart"/>
      <w:r>
        <w:t>Mieno</w:t>
      </w:r>
      <w:proofErr w:type="spellEnd"/>
      <w:r>
        <w:t>, 2021. An economic evaluation of site-specific input application r x maps: Evaluation framework and case study. Precision Agriculture.</w:t>
      </w:r>
    </w:p>
    <w:p w14:paraId="1D923902" w14:textId="77777777" w:rsidR="00610E93" w:rsidRDefault="002C086F">
      <w:pPr>
        <w:pStyle w:val="Bibliography"/>
      </w:pPr>
      <w:bookmarkStart w:id="88" w:name="ref-hurley2004estimating"/>
      <w:bookmarkEnd w:id="87"/>
      <w:r>
        <w:t xml:space="preserve">Hurley, T.M., </w:t>
      </w:r>
      <w:proofErr w:type="spellStart"/>
      <w:r>
        <w:t>Malzer</w:t>
      </w:r>
      <w:proofErr w:type="spellEnd"/>
      <w:r>
        <w:t>, G.L., Kilian, B., 2004. Estimating site-specific nitrogen crop response functions: A conceptual framework and geostatistical model. Agronomy Journal 96, 1331–1343.</w:t>
      </w:r>
    </w:p>
    <w:p w14:paraId="0DA1B6A1" w14:textId="77777777" w:rsidR="00610E93" w:rsidRDefault="002C086F">
      <w:pPr>
        <w:pStyle w:val="Bibliography"/>
      </w:pPr>
      <w:bookmarkStart w:id="89" w:name="ref-jiang2004effect"/>
      <w:bookmarkEnd w:id="88"/>
      <w:r>
        <w:t xml:space="preserve">Jiang, P., </w:t>
      </w:r>
      <w:proofErr w:type="spellStart"/>
      <w:r>
        <w:t>Thelen</w:t>
      </w:r>
      <w:proofErr w:type="spellEnd"/>
      <w:r>
        <w:t>, K., 2004. Effect of soil and topographic properties on crop yield in a north-central corn–soybean cropping system. Agronomy Journal 96, 252–258.</w:t>
      </w:r>
    </w:p>
    <w:p w14:paraId="0FE7FB1C" w14:textId="77777777" w:rsidR="00610E93" w:rsidRDefault="002C086F">
      <w:pPr>
        <w:pStyle w:val="Bibliography"/>
      </w:pPr>
      <w:bookmarkStart w:id="90" w:name="ref-johnson2005nitrogen"/>
      <w:bookmarkEnd w:id="89"/>
      <w:r>
        <w:t xml:space="preserve">Johnson, C., Albrecht, G., </w:t>
      </w:r>
      <w:proofErr w:type="spellStart"/>
      <w:r>
        <w:t>Ketterings</w:t>
      </w:r>
      <w:proofErr w:type="spellEnd"/>
      <w:r>
        <w:t xml:space="preserve">, Q., Beckman, J., </w:t>
      </w:r>
      <w:proofErr w:type="spellStart"/>
      <w:r>
        <w:t>Stockin</w:t>
      </w:r>
      <w:proofErr w:type="spellEnd"/>
      <w:r>
        <w:t>, K., 2005. Nitrogen basics–the nitrogen cycle. Agronomy Fact Sheet Series, Fact Sheet 2.</w:t>
      </w:r>
    </w:p>
    <w:p w14:paraId="519912A0" w14:textId="77777777" w:rsidR="00610E93" w:rsidRDefault="002C086F">
      <w:pPr>
        <w:pStyle w:val="Bibliography"/>
      </w:pPr>
      <w:bookmarkStart w:id="91" w:name="ref-kingma2014adam"/>
      <w:bookmarkEnd w:id="90"/>
      <w:proofErr w:type="spellStart"/>
      <w:r>
        <w:t>Kingma</w:t>
      </w:r>
      <w:proofErr w:type="spellEnd"/>
      <w:r>
        <w:t xml:space="preserve">, D.P., Ba, J., 2014. Adam: A method for stochastic optimization. </w:t>
      </w:r>
      <w:proofErr w:type="spellStart"/>
      <w:r>
        <w:t>arXiv</w:t>
      </w:r>
      <w:proofErr w:type="spellEnd"/>
      <w:r>
        <w:t xml:space="preserve"> preprint arXiv:1412.6980.</w:t>
      </w:r>
    </w:p>
    <w:p w14:paraId="786C5977" w14:textId="77777777" w:rsidR="00610E93" w:rsidRDefault="002C086F">
      <w:pPr>
        <w:pStyle w:val="Bibliography"/>
      </w:pPr>
      <w:bookmarkStart w:id="92" w:name="ref-krause2020random"/>
      <w:bookmarkEnd w:id="91"/>
      <w:r>
        <w:t xml:space="preserve">Krause, M., Crossman, S., </w:t>
      </w:r>
      <w:proofErr w:type="spellStart"/>
      <w:r>
        <w:t>DuMond</w:t>
      </w:r>
      <w:proofErr w:type="spellEnd"/>
      <w:r>
        <w:t xml:space="preserve">, T., Lott, R., Swede, J., </w:t>
      </w:r>
      <w:proofErr w:type="spellStart"/>
      <w:r>
        <w:t>Arliss</w:t>
      </w:r>
      <w:proofErr w:type="spellEnd"/>
      <w:r>
        <w:t>, S., Robbins, R., Ochs, D., Gore, M.A., 2020. Random forest regression for optimizing variable planting rates for corn and soybean using topographical and soil data.</w:t>
      </w:r>
    </w:p>
    <w:p w14:paraId="6FB12629" w14:textId="77777777" w:rsidR="00610E93" w:rsidRDefault="002C086F">
      <w:pPr>
        <w:pStyle w:val="Bibliography"/>
      </w:pPr>
      <w:bookmarkStart w:id="93" w:name="ref-kravchenko2000correlation"/>
      <w:bookmarkEnd w:id="92"/>
      <w:r>
        <w:t>Kravchenko, A.N., Bullock, D.G., 2000. Correlation of corn and soybean grain yield with topography and soil properties. Agronomy Journal 92, 75–83.</w:t>
      </w:r>
    </w:p>
    <w:p w14:paraId="7A11DD84" w14:textId="77777777" w:rsidR="00610E93" w:rsidRDefault="002C086F">
      <w:pPr>
        <w:pStyle w:val="Bibliography"/>
      </w:pPr>
      <w:bookmarkStart w:id="94" w:name="X8686daf4fbe76becc062f611ab2aa5c2d96f196"/>
      <w:bookmarkEnd w:id="93"/>
      <w:r>
        <w:t xml:space="preserve">Laurent, A., </w:t>
      </w:r>
      <w:proofErr w:type="spellStart"/>
      <w:r>
        <w:t>Kyveryga</w:t>
      </w:r>
      <w:proofErr w:type="spellEnd"/>
      <w:r>
        <w:t xml:space="preserve">, P., Makowski, D., </w:t>
      </w:r>
      <w:proofErr w:type="spellStart"/>
      <w:r>
        <w:t>Miguez</w:t>
      </w:r>
      <w:proofErr w:type="spellEnd"/>
      <w:r>
        <w:t xml:space="preserve">, F., 2019. A framework for visualization and analysis of agronomic field trials from on‐farm research networks. Agronomy Journal 111, 2712–2723. </w:t>
      </w:r>
      <w:hyperlink r:id="rId24">
        <w:r>
          <w:rPr>
            <w:rStyle w:val="Hyperlink"/>
          </w:rPr>
          <w:t>https://doi.org/10.2134/agronj2019.02.0135</w:t>
        </w:r>
      </w:hyperlink>
    </w:p>
    <w:p w14:paraId="1A6BFD14" w14:textId="77777777" w:rsidR="00610E93" w:rsidRDefault="002C086F">
      <w:pPr>
        <w:pStyle w:val="Bibliography"/>
      </w:pPr>
      <w:bookmarkStart w:id="95" w:name="ref-licht_witt_2019"/>
      <w:bookmarkEnd w:id="94"/>
      <w:r>
        <w:t>Licht, M., Witt, M., 2019. Conducting on-farm trials. crops.extension.iastate.edu.</w:t>
      </w:r>
    </w:p>
    <w:p w14:paraId="3BD89FF0" w14:textId="77777777" w:rsidR="00610E93" w:rsidRDefault="002C086F">
      <w:pPr>
        <w:pStyle w:val="Bibliography"/>
      </w:pPr>
      <w:bookmarkStart w:id="96" w:name="ref-llewelyn1997"/>
      <w:bookmarkEnd w:id="95"/>
      <w:r>
        <w:t xml:space="preserve">Llewelyn, R.V., Featherstone, A.M., 1997. A comparison of crop production functions using simulated data for irrigated corn in western </w:t>
      </w:r>
      <w:proofErr w:type="spellStart"/>
      <w:r>
        <w:t>kansas</w:t>
      </w:r>
      <w:proofErr w:type="spellEnd"/>
      <w:r>
        <w:t>. Agricultural Systems 54, 521–538.</w:t>
      </w:r>
    </w:p>
    <w:p w14:paraId="007C9275" w14:textId="77777777" w:rsidR="00610E93" w:rsidRDefault="002C086F">
      <w:pPr>
        <w:pStyle w:val="Bibliography"/>
      </w:pPr>
      <w:bookmarkStart w:id="97" w:name="ref-lowenberg2019setting"/>
      <w:bookmarkEnd w:id="96"/>
      <w:proofErr w:type="spellStart"/>
      <w:r>
        <w:t>Lowenberg</w:t>
      </w:r>
      <w:proofErr w:type="spellEnd"/>
      <w:r>
        <w:t>-DeBoer, J., Erickson, B., 2019. Setting the record straight on precision agriculture adoption. Agronomy Journal 111, 1552–1569.</w:t>
      </w:r>
    </w:p>
    <w:p w14:paraId="460B44EE" w14:textId="77777777" w:rsidR="00610E93" w:rsidRDefault="002C086F">
      <w:pPr>
        <w:pStyle w:val="Bibliography"/>
      </w:pPr>
      <w:bookmarkStart w:id="98" w:name="ref-makowski2001statistical"/>
      <w:bookmarkEnd w:id="97"/>
      <w:r>
        <w:lastRenderedPageBreak/>
        <w:t xml:space="preserve">Makowski, D., Wallach, D., </w:t>
      </w:r>
      <w:proofErr w:type="spellStart"/>
      <w:r>
        <w:t>Meynard</w:t>
      </w:r>
      <w:proofErr w:type="spellEnd"/>
      <w:r>
        <w:t>, J.-M., 2001. Statistical methods for predicting responses to applied nitrogen and calculating optimal nitrogen rates. Agronomy journal 93, 531–539.</w:t>
      </w:r>
    </w:p>
    <w:p w14:paraId="396041AB" w14:textId="77777777" w:rsidR="00610E93" w:rsidRDefault="002C086F">
      <w:pPr>
        <w:pStyle w:val="Bibliography"/>
      </w:pPr>
      <w:bookmarkStart w:id="99" w:name="ref-mamo2003spatial"/>
      <w:bookmarkEnd w:id="98"/>
      <w:r>
        <w:t xml:space="preserve">Mamo, M., </w:t>
      </w:r>
      <w:proofErr w:type="spellStart"/>
      <w:r>
        <w:t>Malzer</w:t>
      </w:r>
      <w:proofErr w:type="spellEnd"/>
      <w:r>
        <w:t xml:space="preserve">, G.L., Mulla, D., Huggins, D., </w:t>
      </w:r>
      <w:proofErr w:type="spellStart"/>
      <w:r>
        <w:t>Strock</w:t>
      </w:r>
      <w:proofErr w:type="spellEnd"/>
      <w:r>
        <w:t>, J., 2003. Spatial and temporal variation in economically optimum nitrogen rate for corn. Agronomy Journal 95, 958–964.</w:t>
      </w:r>
    </w:p>
    <w:p w14:paraId="3CC40EF1" w14:textId="77777777" w:rsidR="00610E93" w:rsidRDefault="002C086F">
      <w:pPr>
        <w:pStyle w:val="Bibliography"/>
      </w:pPr>
      <w:bookmarkStart w:id="100" w:name="ref-Miao2006"/>
      <w:bookmarkEnd w:id="99"/>
      <w:r>
        <w:t xml:space="preserve">Miao, Y., Mulla, D.J., Robert, P.C., Hernandez, J.A., 2006. Within-field variation in corn yield and grain quality responses to nitrogen fertilization and hybrid selection. Agronomy Journal 98, 129–140. </w:t>
      </w:r>
      <w:hyperlink r:id="rId25">
        <w:r>
          <w:rPr>
            <w:rStyle w:val="Hyperlink"/>
          </w:rPr>
          <w:t>https://doi.org/10.2134/agronj2005.0120</w:t>
        </w:r>
      </w:hyperlink>
    </w:p>
    <w:p w14:paraId="487E1AE0" w14:textId="77777777" w:rsidR="00610E93" w:rsidRDefault="002C086F">
      <w:pPr>
        <w:pStyle w:val="Bibliography"/>
      </w:pPr>
      <w:bookmarkStart w:id="101" w:name="ref-moraffah2020causal"/>
      <w:bookmarkEnd w:id="100"/>
      <w:proofErr w:type="spellStart"/>
      <w:r>
        <w:t>Moraffah</w:t>
      </w:r>
      <w:proofErr w:type="spellEnd"/>
      <w:r>
        <w:t xml:space="preserve">, R., </w:t>
      </w:r>
      <w:proofErr w:type="spellStart"/>
      <w:r>
        <w:t>Karami</w:t>
      </w:r>
      <w:proofErr w:type="spellEnd"/>
      <w:r>
        <w:t xml:space="preserve">, M., Guo, R., </w:t>
      </w:r>
      <w:proofErr w:type="spellStart"/>
      <w:r>
        <w:t>Raglin</w:t>
      </w:r>
      <w:proofErr w:type="spellEnd"/>
      <w:r>
        <w:t>, A., Liu, H., 2020. Causal interpretability for machine learning-problems, methods and evaluation. ACM SIGKDD Explorations Newsletter 22, 18–33.</w:t>
      </w:r>
    </w:p>
    <w:p w14:paraId="28D9EFB9" w14:textId="77777777" w:rsidR="00610E93" w:rsidRDefault="002C086F">
      <w:pPr>
        <w:pStyle w:val="Bibliography"/>
      </w:pPr>
      <w:bookmarkStart w:id="102" w:name="ref-paris1992"/>
      <w:bookmarkEnd w:id="101"/>
      <w:r>
        <w:t xml:space="preserve">Paris, Q., 1992. The von </w:t>
      </w:r>
      <w:proofErr w:type="spellStart"/>
      <w:r>
        <w:t>liebig</w:t>
      </w:r>
      <w:proofErr w:type="spellEnd"/>
      <w:r>
        <w:t xml:space="preserve"> hypothesis. American Journal of Agricultural Economics 74, 1019–1028.</w:t>
      </w:r>
    </w:p>
    <w:p w14:paraId="4BCE58B5" w14:textId="77777777" w:rsidR="00610E93" w:rsidRDefault="002C086F">
      <w:pPr>
        <w:pStyle w:val="Bibliography"/>
      </w:pPr>
      <w:bookmarkStart w:id="103" w:name="ref-paszke2017automatic"/>
      <w:bookmarkEnd w:id="102"/>
      <w:proofErr w:type="spellStart"/>
      <w:r>
        <w:t>Paszke</w:t>
      </w:r>
      <w:proofErr w:type="spellEnd"/>
      <w:r>
        <w:t xml:space="preserve">, A., Gross, S., </w:t>
      </w:r>
      <w:proofErr w:type="spellStart"/>
      <w:r>
        <w:t>Chintala</w:t>
      </w:r>
      <w:proofErr w:type="spellEnd"/>
      <w:r>
        <w:t xml:space="preserve">, S., </w:t>
      </w:r>
      <w:proofErr w:type="spellStart"/>
      <w:r>
        <w:t>Chanan</w:t>
      </w:r>
      <w:proofErr w:type="spellEnd"/>
      <w:r>
        <w:t xml:space="preserve">, G., Yang, E., DeVito, Z., Lin, Z., </w:t>
      </w:r>
      <w:proofErr w:type="spellStart"/>
      <w:r>
        <w:t>Desmaison</w:t>
      </w:r>
      <w:proofErr w:type="spellEnd"/>
      <w:r>
        <w:t xml:space="preserve">, A., </w:t>
      </w:r>
      <w:proofErr w:type="spellStart"/>
      <w:r>
        <w:t>Antiga</w:t>
      </w:r>
      <w:proofErr w:type="spellEnd"/>
      <w:r>
        <w:t xml:space="preserve">, L., </w:t>
      </w:r>
      <w:proofErr w:type="spellStart"/>
      <w:r>
        <w:t>Lerer</w:t>
      </w:r>
      <w:proofErr w:type="spellEnd"/>
      <w:r>
        <w:t xml:space="preserve">, A., 2017. Automatic differentiation in </w:t>
      </w:r>
      <w:proofErr w:type="spellStart"/>
      <w:r>
        <w:t>pytorch</w:t>
      </w:r>
      <w:proofErr w:type="spellEnd"/>
      <w:r>
        <w:t>.</w:t>
      </w:r>
    </w:p>
    <w:p w14:paraId="462E030D" w14:textId="77777777" w:rsidR="00610E93" w:rsidRDefault="002C086F">
      <w:pPr>
        <w:pStyle w:val="Bibliography"/>
      </w:pPr>
      <w:bookmarkStart w:id="104" w:name="ref-puntel2019development"/>
      <w:bookmarkEnd w:id="103"/>
      <w:proofErr w:type="spellStart"/>
      <w:r>
        <w:t>Puntel</w:t>
      </w:r>
      <w:proofErr w:type="spellEnd"/>
      <w:r>
        <w:t xml:space="preserve">, L.A., Pagani, A., </w:t>
      </w:r>
      <w:proofErr w:type="spellStart"/>
      <w:r>
        <w:t>Archontoulis</w:t>
      </w:r>
      <w:proofErr w:type="spellEnd"/>
      <w:r>
        <w:t>, S.V., 2019. Development of a nitrogen recommendation tool for corn considering static and dynamic variables. European Journal of Agronomy 105, 189–199.</w:t>
      </w:r>
    </w:p>
    <w:p w14:paraId="6E37E7C1" w14:textId="77777777" w:rsidR="00610E93" w:rsidRDefault="002C086F">
      <w:pPr>
        <w:pStyle w:val="Bibliography"/>
      </w:pPr>
      <w:bookmarkStart w:id="105" w:name="ref-puntel2016modeling"/>
      <w:bookmarkEnd w:id="104"/>
      <w:proofErr w:type="spellStart"/>
      <w:r>
        <w:t>Puntel</w:t>
      </w:r>
      <w:proofErr w:type="spellEnd"/>
      <w:r>
        <w:t xml:space="preserve">, L.A., Sawyer, J.E., Barker, D.W., </w:t>
      </w:r>
      <w:proofErr w:type="spellStart"/>
      <w:r>
        <w:t>Dietzel</w:t>
      </w:r>
      <w:proofErr w:type="spellEnd"/>
      <w:r>
        <w:t xml:space="preserve">, R., </w:t>
      </w:r>
      <w:proofErr w:type="spellStart"/>
      <w:r>
        <w:t>Poffenbarger</w:t>
      </w:r>
      <w:proofErr w:type="spellEnd"/>
      <w:r>
        <w:t xml:space="preserve">, H., Castellano, M.J., Moore, K.J., Thorburn, P., </w:t>
      </w:r>
      <w:proofErr w:type="spellStart"/>
      <w:r>
        <w:t>Archontoulis</w:t>
      </w:r>
      <w:proofErr w:type="spellEnd"/>
      <w:r>
        <w:t>, S.V., 2016. Modeling long-term corn yield response to nitrogen rate and crop rotation. Frontiers in plant science 7, 1630.</w:t>
      </w:r>
    </w:p>
    <w:p w14:paraId="71C2D5BD" w14:textId="77777777" w:rsidR="00610E93" w:rsidRDefault="002C086F">
      <w:pPr>
        <w:pStyle w:val="Bibliography"/>
      </w:pPr>
      <w:bookmarkStart w:id="106" w:name="ref-puntel2018systems"/>
      <w:bookmarkEnd w:id="105"/>
      <w:proofErr w:type="spellStart"/>
      <w:r>
        <w:t>Puntel</w:t>
      </w:r>
      <w:proofErr w:type="spellEnd"/>
      <w:r>
        <w:t xml:space="preserve">, L.A., Sawyer, J.E., Barker, D.W., Thorburn, P.J., Castellano, M.J., Moore, K.J., </w:t>
      </w:r>
      <w:proofErr w:type="spellStart"/>
      <w:r>
        <w:t>VanLoocke</w:t>
      </w:r>
      <w:proofErr w:type="spellEnd"/>
      <w:r>
        <w:t xml:space="preserve">, A., Heaton, E.A., </w:t>
      </w:r>
      <w:proofErr w:type="spellStart"/>
      <w:r>
        <w:t>Archontoulis</w:t>
      </w:r>
      <w:proofErr w:type="spellEnd"/>
      <w:r>
        <w:t xml:space="preserve">, S.V., 2018. A </w:t>
      </w:r>
      <w:proofErr w:type="gramStart"/>
      <w:r>
        <w:t>systems</w:t>
      </w:r>
      <w:proofErr w:type="gramEnd"/>
      <w:r>
        <w:t xml:space="preserve"> modeling approach to forecast corn economic optimum nitrogen rate. Frontiers in plant science 9, 436.</w:t>
      </w:r>
    </w:p>
    <w:p w14:paraId="5A8EB2F6" w14:textId="77777777" w:rsidR="00610E93" w:rsidRDefault="002C086F">
      <w:pPr>
        <w:pStyle w:val="Bibliography"/>
      </w:pPr>
      <w:bookmarkStart w:id="107" w:name="ref-richens2020improving"/>
      <w:bookmarkEnd w:id="106"/>
      <w:r>
        <w:t>Richens, J.G., Lee, C.M., Johri, S., 2020. Improving the accuracy of medical diagnosis with causal machine learning. Nature communications 11, 1–9.</w:t>
      </w:r>
    </w:p>
    <w:p w14:paraId="2F747896" w14:textId="77777777" w:rsidR="00610E93" w:rsidRDefault="002C086F">
      <w:pPr>
        <w:pStyle w:val="Bibliography"/>
      </w:pPr>
      <w:bookmarkStart w:id="108" w:name="ref-ruffo2006site"/>
      <w:bookmarkEnd w:id="107"/>
      <w:r>
        <w:t xml:space="preserve">Ruffo, M.L., </w:t>
      </w:r>
      <w:proofErr w:type="spellStart"/>
      <w:r>
        <w:t>Bollero</w:t>
      </w:r>
      <w:proofErr w:type="spellEnd"/>
      <w:r>
        <w:t>, G.A., Bullock, D.S., Bullock, D.G., 2006. Site-specific production functions for variable rate corn nitrogen fertilization. Precision Agriculture 7, 327–342.</w:t>
      </w:r>
    </w:p>
    <w:p w14:paraId="2242D794" w14:textId="77777777" w:rsidR="00610E93" w:rsidRDefault="002C086F">
      <w:pPr>
        <w:pStyle w:val="Bibliography"/>
      </w:pPr>
      <w:bookmarkStart w:id="109" w:name="ref-scharf2005field"/>
      <w:bookmarkEnd w:id="108"/>
      <w:r>
        <w:t>Scharf, P.C., Kitchen, N.R., Sudduth, K.A., Davis, J.G., Hubbard, V.C., Lory, J.A., 2005. Field-scale variability in optimal nitrogen fertilizer rate for corn. Agronomy journal 97, 452–461.</w:t>
      </w:r>
    </w:p>
    <w:p w14:paraId="79550E5F" w14:textId="77777777" w:rsidR="00610E93" w:rsidRDefault="002C086F">
      <w:pPr>
        <w:pStyle w:val="Bibliography"/>
      </w:pPr>
      <w:bookmarkStart w:id="110" w:name="ref-scharf2002corn"/>
      <w:bookmarkEnd w:id="109"/>
      <w:r>
        <w:t xml:space="preserve">Scharf, P.C., </w:t>
      </w:r>
      <w:proofErr w:type="spellStart"/>
      <w:r>
        <w:t>Wiebold</w:t>
      </w:r>
      <w:proofErr w:type="spellEnd"/>
      <w:r>
        <w:t>, W.J., Lory, J.A., 2002. Corn yield response to nitrogen fertilizer timing and deficiency level. Agronomy Journal 94, 435–441.</w:t>
      </w:r>
    </w:p>
    <w:p w14:paraId="4F1548E6" w14:textId="77777777" w:rsidR="00610E93" w:rsidRDefault="002C086F">
      <w:pPr>
        <w:pStyle w:val="Bibliography"/>
      </w:pPr>
      <w:bookmarkStart w:id="111" w:name="ref-scholkopf2021toward"/>
      <w:bookmarkEnd w:id="110"/>
      <w:proofErr w:type="spellStart"/>
      <w:r>
        <w:t>Schölkopf</w:t>
      </w:r>
      <w:proofErr w:type="spellEnd"/>
      <w:r>
        <w:t xml:space="preserve">, B., </w:t>
      </w:r>
      <w:proofErr w:type="spellStart"/>
      <w:r>
        <w:t>Locatello</w:t>
      </w:r>
      <w:proofErr w:type="spellEnd"/>
      <w:r>
        <w:t xml:space="preserve">, F., Bauer, S., </w:t>
      </w:r>
      <w:proofErr w:type="spellStart"/>
      <w:r>
        <w:t>Ke</w:t>
      </w:r>
      <w:proofErr w:type="spellEnd"/>
      <w:r>
        <w:t xml:space="preserve">, N.R., </w:t>
      </w:r>
      <w:proofErr w:type="spellStart"/>
      <w:r>
        <w:t>Kalchbrenner</w:t>
      </w:r>
      <w:proofErr w:type="spellEnd"/>
      <w:r>
        <w:t xml:space="preserve">, N., Goyal, A., </w:t>
      </w:r>
      <w:proofErr w:type="spellStart"/>
      <w:r>
        <w:t>Bengio</w:t>
      </w:r>
      <w:proofErr w:type="spellEnd"/>
      <w:r>
        <w:t>, Y., 2021. Toward causal representation learning. Proceedings of the IEEE 109, 612–634.</w:t>
      </w:r>
    </w:p>
    <w:p w14:paraId="7E9A7917" w14:textId="77777777" w:rsidR="00610E93" w:rsidRDefault="002C086F">
      <w:pPr>
        <w:pStyle w:val="Bibliography"/>
      </w:pPr>
      <w:bookmarkStart w:id="112" w:name="ref-Storm2020"/>
      <w:bookmarkEnd w:id="111"/>
      <w:r>
        <w:lastRenderedPageBreak/>
        <w:t xml:space="preserve">Storm, H., Baylis, K., </w:t>
      </w:r>
      <w:proofErr w:type="spellStart"/>
      <w:r>
        <w:t>Heckelei</w:t>
      </w:r>
      <w:proofErr w:type="spellEnd"/>
      <w:r>
        <w:t xml:space="preserve">, T., 2020. Machine learning in agricultural and applied economics. European Review of Agricultural Economics 47, 849–892. </w:t>
      </w:r>
      <w:hyperlink r:id="rId26">
        <w:r>
          <w:rPr>
            <w:rStyle w:val="Hyperlink"/>
          </w:rPr>
          <w:t>https://doi.org/10.1093/erae/jbz033</w:t>
        </w:r>
      </w:hyperlink>
    </w:p>
    <w:p w14:paraId="072469E2" w14:textId="77777777" w:rsidR="00610E93" w:rsidRDefault="002C086F">
      <w:pPr>
        <w:pStyle w:val="Bibliography"/>
      </w:pPr>
      <w:bookmarkStart w:id="113" w:name="ref-tibshirani2018package"/>
      <w:bookmarkEnd w:id="112"/>
      <w:proofErr w:type="spellStart"/>
      <w:r>
        <w:t>Tibshirani</w:t>
      </w:r>
      <w:proofErr w:type="spellEnd"/>
      <w:r>
        <w:t xml:space="preserve">, J., </w:t>
      </w:r>
      <w:proofErr w:type="spellStart"/>
      <w:r>
        <w:t>Athey</w:t>
      </w:r>
      <w:proofErr w:type="spellEnd"/>
      <w:r>
        <w:t xml:space="preserve">, S., Wager, S., Friedberg, R., Miner, L., Wright, M., </w:t>
      </w:r>
      <w:proofErr w:type="spellStart"/>
      <w:r>
        <w:t>Tibshirani</w:t>
      </w:r>
      <w:proofErr w:type="spellEnd"/>
      <w:r>
        <w:t xml:space="preserve">, M.J., </w:t>
      </w:r>
      <w:proofErr w:type="spellStart"/>
      <w:r>
        <w:t>Rcpp</w:t>
      </w:r>
      <w:proofErr w:type="spellEnd"/>
      <w:r>
        <w:t xml:space="preserve">, L., </w:t>
      </w:r>
      <w:proofErr w:type="spellStart"/>
      <w:r>
        <w:t>DiceKriging</w:t>
      </w:r>
      <w:proofErr w:type="spellEnd"/>
      <w:r>
        <w:t xml:space="preserve">, R.I., </w:t>
      </w:r>
      <w:proofErr w:type="spellStart"/>
      <w:r>
        <w:t>SystemRequirements</w:t>
      </w:r>
      <w:proofErr w:type="spellEnd"/>
      <w:r>
        <w:t>, G., 2018. Package ‘</w:t>
      </w:r>
      <w:proofErr w:type="spellStart"/>
      <w:r>
        <w:t>grf</w:t>
      </w:r>
      <w:proofErr w:type="spellEnd"/>
      <w:r>
        <w:t>.’</w:t>
      </w:r>
    </w:p>
    <w:p w14:paraId="1AFEC6C4" w14:textId="77777777" w:rsidR="00610E93" w:rsidRDefault="002C086F">
      <w:pPr>
        <w:pStyle w:val="Bibliography"/>
      </w:pPr>
      <w:bookmarkStart w:id="114" w:name="ref-Wager2018a"/>
      <w:bookmarkEnd w:id="113"/>
      <w:r>
        <w:t xml:space="preserve">Wager, S., </w:t>
      </w:r>
      <w:proofErr w:type="spellStart"/>
      <w:r>
        <w:t>Athey</w:t>
      </w:r>
      <w:proofErr w:type="spellEnd"/>
      <w:r>
        <w:t xml:space="preserve">, S., 2018. Estimation and Inference of Heterogeneous Treatment Effects using Random Forests. Journal of the American Statistical Association 113, 1228–1242. </w:t>
      </w:r>
      <w:hyperlink r:id="rId27">
        <w:r>
          <w:rPr>
            <w:rStyle w:val="Hyperlink"/>
          </w:rPr>
          <w:t>https://doi.org/10.1080/01621459.2017.1319839</w:t>
        </w:r>
      </w:hyperlink>
      <w:bookmarkEnd w:id="68"/>
      <w:bookmarkEnd w:id="70"/>
      <w:bookmarkEnd w:id="114"/>
    </w:p>
    <w:sectPr w:rsidR="00610E93">
      <w:pgSz w:w="12240" w:h="15840"/>
      <w:pgMar w:top="1440" w:right="1440" w:bottom="1440" w:left="1440" w:header="720" w:footer="72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6" w:author="Taro Mieno" w:date="2021-11-08T11:52:00Z" w:initials="TM">
    <w:p w14:paraId="4D505BF6" w14:textId="77777777" w:rsidR="006D1CC8" w:rsidRDefault="006D1CC8" w:rsidP="006D1CC8">
      <w:pPr>
        <w:pStyle w:val="CommentText"/>
      </w:pPr>
      <w:r>
        <w:rPr>
          <w:rStyle w:val="CommentReference"/>
        </w:rPr>
        <w:annotationRef/>
      </w:r>
      <w:r>
        <w:t>Dave, RF and CF build different kind of trees. Does this sentence make this clear? It reads to me that RF also builds an ensemble of trees, where trees are causal trees.</w:t>
      </w:r>
    </w:p>
    <w:p w14:paraId="1EE4CC47" w14:textId="77777777" w:rsidR="006D1CC8" w:rsidRDefault="006D1CC8">
      <w:pPr>
        <w:pStyle w:val="CommentText"/>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1EE4CC47"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EE4CC47" w16cid:durableId="25338DE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24CD7DE" w14:textId="77777777" w:rsidR="00BE18DE" w:rsidRDefault="00BE18DE">
      <w:pPr>
        <w:spacing w:after="0"/>
      </w:pPr>
      <w:r>
        <w:separator/>
      </w:r>
    </w:p>
  </w:endnote>
  <w:endnote w:type="continuationSeparator" w:id="0">
    <w:p w14:paraId="1697D43F" w14:textId="77777777" w:rsidR="00BE18DE" w:rsidRDefault="00BE18DE">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Helvetica">
    <w:panose1 w:val="00000000000000000000"/>
    <w:charset w:val="00"/>
    <w:family w:val="auto"/>
    <w:pitch w:val="variable"/>
    <w:sig w:usb0="E00002FF" w:usb1="5000785B"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1317EC4" w14:textId="77777777" w:rsidR="00BE18DE" w:rsidRDefault="00BE18DE">
      <w:r>
        <w:separator/>
      </w:r>
    </w:p>
  </w:footnote>
  <w:footnote w:type="continuationSeparator" w:id="0">
    <w:p w14:paraId="79587F31" w14:textId="77777777" w:rsidR="00BE18DE" w:rsidRDefault="00BE18DE">
      <w:r>
        <w:continuationSeparator/>
      </w:r>
    </w:p>
  </w:footnote>
  <w:footnote w:id="1">
    <w:p w14:paraId="75D5F2A7" w14:textId="77777777" w:rsidR="00610E93" w:rsidRDefault="002C086F">
      <w:pPr>
        <w:pStyle w:val="FootnoteText"/>
      </w:pPr>
      <w:r>
        <w:rPr>
          <w:rStyle w:val="FootnoteReference"/>
        </w:rPr>
        <w:footnoteRef/>
      </w:r>
      <w:r>
        <w:t xml:space="preserve"> University of Nebraska Lincoln, Department of Agricultural Economics, email; </w:t>
      </w:r>
      <w:hyperlink r:id="rId1">
        <w:r>
          <w:rPr>
            <w:rStyle w:val="Hyperlink"/>
          </w:rPr>
          <w:t>skakimoto3@hunskers.unl.edu</w:t>
        </w:r>
      </w:hyperlink>
    </w:p>
  </w:footnote>
  <w:footnote w:id="2">
    <w:p w14:paraId="2BCAE64F" w14:textId="77777777" w:rsidR="00610E93" w:rsidRDefault="002C086F">
      <w:pPr>
        <w:pStyle w:val="FootnoteText"/>
      </w:pPr>
      <w:r>
        <w:rPr>
          <w:rStyle w:val="FootnoteReference"/>
        </w:rPr>
        <w:footnoteRef/>
      </w:r>
      <w:r>
        <w:t xml:space="preserve"> University of Nebraska-Lincoln, Department of Agricultural Economics, email; </w:t>
      </w:r>
      <w:hyperlink r:id="rId2">
        <w:r>
          <w:rPr>
            <w:rStyle w:val="Hyperlink"/>
          </w:rPr>
          <w:t>tmieno2@unl.edu</w:t>
        </w:r>
      </w:hyperlink>
    </w:p>
  </w:footnote>
  <w:footnote w:id="3">
    <w:p w14:paraId="21F21F12" w14:textId="77777777" w:rsidR="00610E93" w:rsidRDefault="002C086F">
      <w:pPr>
        <w:pStyle w:val="FootnoteText"/>
      </w:pPr>
      <w:r>
        <w:rPr>
          <w:rStyle w:val="FootnoteReference"/>
        </w:rPr>
        <w:footnoteRef/>
      </w:r>
      <w:r>
        <w:t xml:space="preserve"> Gifu University, Artificial Intelligence Advanced Research Center, Faculty of Applied Biological Sciences, email; </w:t>
      </w:r>
      <w:hyperlink r:id="rId3">
        <w:r>
          <w:rPr>
            <w:rStyle w:val="Hyperlink"/>
          </w:rPr>
          <w:t>takashit@gifu-u.ac.jp</w:t>
        </w:r>
      </w:hyperlink>
    </w:p>
  </w:footnote>
  <w:footnote w:id="4">
    <w:p w14:paraId="609EBC1F" w14:textId="77777777" w:rsidR="00610E93" w:rsidRDefault="002C086F">
      <w:pPr>
        <w:pStyle w:val="FootnoteText"/>
      </w:pPr>
      <w:r>
        <w:rPr>
          <w:rStyle w:val="FootnoteReference"/>
        </w:rPr>
        <w:footnoteRef/>
      </w:r>
      <w:r>
        <w:t xml:space="preserve"> University of Illinois at Urbana-Champaign, Department of Agricultural and Consumer Economics, email; </w:t>
      </w:r>
      <w:hyperlink r:id="rId4">
        <w:r>
          <w:rPr>
            <w:rStyle w:val="Hyperlink"/>
          </w:rPr>
          <w:t>dsbulloc@illinois.edu</w:t>
        </w:r>
      </w:hyperlink>
    </w:p>
  </w:footnote>
  <w:footnote w:id="5">
    <w:p w14:paraId="44A3CF26" w14:textId="77777777" w:rsidR="00610E93" w:rsidRDefault="002C086F">
      <w:pPr>
        <w:pStyle w:val="FootnoteText"/>
      </w:pPr>
      <w:r>
        <w:rPr>
          <w:rStyle w:val="FootnoteReference"/>
        </w:rPr>
        <w:footnoteRef/>
      </w:r>
      <w:r>
        <w:t xml:space="preserve"> Since the treatment effect at each leaf is obtained simply by taking the difference of the average value of the dependent variable between the control and treated group within the leaf, CF requires the exogeneity of the treatment conditional on the independent variables to estimate the treatment effect consistently. Note that the violation of this condition leads to biased estimation for not just CF and the other ML methods, as well.</w:t>
      </w:r>
    </w:p>
  </w:footnote>
  <w:footnote w:id="6">
    <w:p w14:paraId="5B4EAF22" w14:textId="77777777" w:rsidR="00610E93" w:rsidRDefault="002C086F">
      <w:pPr>
        <w:pStyle w:val="FootnoteText"/>
      </w:pPr>
      <w:r>
        <w:rPr>
          <w:rStyle w:val="FootnoteReference"/>
        </w:rPr>
        <w:footnoteRef/>
      </w:r>
      <w:r>
        <w:t xml:space="preserve"> Another potential grouping approach we considered used </w:t>
      </w:r>
      <m:oMath>
        <m:d>
          <m:dPr>
            <m:ctrlPr>
              <w:rPr>
                <w:rFonts w:ascii="Cambria Math" w:hAnsi="Cambria Math"/>
              </w:rPr>
            </m:ctrlPr>
          </m:dPr>
          <m:e>
            <m:sSub>
              <m:sSubPr>
                <m:ctrlPr>
                  <w:rPr>
                    <w:rFonts w:ascii="Cambria Math" w:hAnsi="Cambria Math"/>
                  </w:rPr>
                </m:ctrlPr>
              </m:sSubPr>
              <m:e>
                <m:r>
                  <w:rPr>
                    <w:rFonts w:ascii="Cambria Math" w:hAnsi="Cambria Math"/>
                  </w:rPr>
                  <m:t>N</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2</m:t>
                </m:r>
              </m:sub>
            </m:sSub>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N</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3</m:t>
                </m:r>
              </m:sub>
            </m:sSub>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N</m:t>
                </m:r>
              </m:e>
              <m:sub>
                <m: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4</m:t>
                </m:r>
              </m:sub>
            </m:sSub>
          </m:e>
        </m:d>
      </m:oMath>
      <w:r>
        <w:t xml:space="preserve">, and </w:t>
      </w:r>
      <m:oMath>
        <m:d>
          <m:dPr>
            <m:ctrlPr>
              <w:rPr>
                <w:rFonts w:ascii="Cambria Math" w:hAnsi="Cambria Math"/>
              </w:rPr>
            </m:ctrlPr>
          </m:dPr>
          <m:e>
            <m:sSub>
              <m:sSubPr>
                <m:ctrlPr>
                  <w:rPr>
                    <w:rFonts w:ascii="Cambria Math" w:hAnsi="Cambria Math"/>
                  </w:rPr>
                </m:ctrlPr>
              </m:sSubPr>
              <m:e>
                <m:r>
                  <w:rPr>
                    <w:rFonts w:ascii="Cambria Math" w:hAnsi="Cambria Math"/>
                  </w:rPr>
                  <m:t>N</m:t>
                </m:r>
              </m:e>
              <m:sub>
                <m:r>
                  <w:rPr>
                    <w:rFonts w:ascii="Cambria Math" w:hAnsi="Cambria Math"/>
                  </w:rPr>
                  <m:t>4</m:t>
                </m:r>
              </m:sub>
            </m:sSub>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5</m:t>
                </m:r>
              </m:sub>
            </m:sSub>
          </m:e>
        </m:d>
      </m:oMath>
      <w:r>
        <w:t>. We label this approach as the “CF-stepwise.” See Appendix for the detail and the result.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A990"/>
    <w:multiLevelType w:val="multilevel"/>
    <w:tmpl w:val="93E0758E"/>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Taro Mieno [2]">
    <w15:presenceInfo w15:providerId="Windows Live" w15:userId="69eb5987-526f-4078-9f8a-665a0ba84439"/>
  </w15:person>
  <w15:person w15:author="Taro Mieno">
    <w15:presenceInfo w15:providerId="AD" w15:userId="S::tmieno2@unl.edu::69eb5987-526f-4078-9f8a-665a0ba8443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trackRevisions/>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610E93"/>
    <w:rsid w:val="00122C63"/>
    <w:rsid w:val="001D5989"/>
    <w:rsid w:val="001F2713"/>
    <w:rsid w:val="002C086F"/>
    <w:rsid w:val="00610E93"/>
    <w:rsid w:val="006D1CC8"/>
    <w:rsid w:val="00761529"/>
    <w:rsid w:val="00867237"/>
    <w:rsid w:val="00BE18DE"/>
    <w:rsid w:val="00EF65BA"/>
  </w:rsids>
  <m:mathPr>
    <m:mathFont m:val="Cambria Math"/>
    <m:brkBin m:val="before"/>
    <m:brkBinSub m:val="--"/>
    <m:smallFrac m:val="0"/>
    <m:dispDef/>
    <m:lMargin m:val="0"/>
    <m:rMargin m:val="0"/>
    <m:defJc m:val="centerGroup"/>
    <m:wrapRight/>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4:docId w14:val="56F20300"/>
  <w15:docId w15:val="{2C84CF98-51EB-0A43-B53C-FDED2BED1C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5">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BalloonText">
    <w:name w:val="Balloon Text"/>
    <w:basedOn w:val="Normal"/>
    <w:link w:val="BalloonTextChar"/>
    <w:semiHidden/>
    <w:unhideWhenUsed/>
    <w:rsid w:val="001F2713"/>
    <w:pPr>
      <w:spacing w:after="0"/>
    </w:pPr>
    <w:rPr>
      <w:rFonts w:ascii="Times New Roman" w:hAnsi="Times New Roman" w:cs="Times New Roman"/>
      <w:sz w:val="18"/>
      <w:szCs w:val="18"/>
    </w:rPr>
  </w:style>
  <w:style w:type="character" w:customStyle="1" w:styleId="BalloonTextChar">
    <w:name w:val="Balloon Text Char"/>
    <w:basedOn w:val="DefaultParagraphFont"/>
    <w:link w:val="BalloonText"/>
    <w:semiHidden/>
    <w:rsid w:val="001F2713"/>
    <w:rPr>
      <w:rFonts w:ascii="Times New Roman" w:hAnsi="Times New Roman" w:cs="Times New Roman"/>
      <w:sz w:val="18"/>
      <w:szCs w:val="18"/>
    </w:rPr>
  </w:style>
  <w:style w:type="character" w:styleId="CommentReference">
    <w:name w:val="annotation reference"/>
    <w:basedOn w:val="DefaultParagraphFont"/>
    <w:semiHidden/>
    <w:unhideWhenUsed/>
    <w:rsid w:val="006D1CC8"/>
    <w:rPr>
      <w:sz w:val="16"/>
      <w:szCs w:val="16"/>
    </w:rPr>
  </w:style>
  <w:style w:type="paragraph" w:styleId="CommentText">
    <w:name w:val="annotation text"/>
    <w:basedOn w:val="Normal"/>
    <w:link w:val="CommentTextChar"/>
    <w:semiHidden/>
    <w:unhideWhenUsed/>
    <w:rsid w:val="006D1CC8"/>
    <w:rPr>
      <w:sz w:val="20"/>
      <w:szCs w:val="20"/>
    </w:rPr>
  </w:style>
  <w:style w:type="character" w:customStyle="1" w:styleId="CommentTextChar">
    <w:name w:val="Comment Text Char"/>
    <w:basedOn w:val="DefaultParagraphFont"/>
    <w:link w:val="CommentText"/>
    <w:semiHidden/>
    <w:rsid w:val="006D1CC8"/>
    <w:rPr>
      <w:sz w:val="20"/>
      <w:szCs w:val="20"/>
    </w:rPr>
  </w:style>
  <w:style w:type="paragraph" w:styleId="CommentSubject">
    <w:name w:val="annotation subject"/>
    <w:basedOn w:val="CommentText"/>
    <w:next w:val="CommentText"/>
    <w:link w:val="CommentSubjectChar"/>
    <w:semiHidden/>
    <w:unhideWhenUsed/>
    <w:rsid w:val="006D1CC8"/>
    <w:rPr>
      <w:b/>
      <w:bCs/>
    </w:rPr>
  </w:style>
  <w:style w:type="character" w:customStyle="1" w:styleId="CommentSubjectChar">
    <w:name w:val="Comment Subject Char"/>
    <w:basedOn w:val="CommentTextChar"/>
    <w:link w:val="CommentSubject"/>
    <w:semiHidden/>
    <w:rsid w:val="006D1CC8"/>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standalone="yes"?>
<Relationships xmlns="http://schemas.openxmlformats.org/package/2006/relationships"><Relationship Id="rId8" Type="http://schemas.microsoft.com/office/2011/relationships/commentsExtended" Target="commentsExtended.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hyperlink" Target="https://doi.org/10.1093/erae/jbz033" TargetMode="External"/><Relationship Id="rId3" Type="http://schemas.openxmlformats.org/officeDocument/2006/relationships/settings" Target="settings.xml"/><Relationship Id="rId21" Type="http://schemas.openxmlformats.org/officeDocument/2006/relationships/image" Target="media/image11.png"/><Relationship Id="rId7" Type="http://schemas.openxmlformats.org/officeDocument/2006/relationships/comments" Target="comment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hyperlink" Target="https://doi.org/10.2134/agronj2005.0120" TargetMode="External"/><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image" Target="media/image10.png"/><Relationship Id="rId29" Type="http://schemas.microsoft.com/office/2011/relationships/people" Target="peop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1.emf"/><Relationship Id="rId24" Type="http://schemas.openxmlformats.org/officeDocument/2006/relationships/hyperlink" Target="https://doi.org/10.2134/agronj2019.02.0135" TargetMode="External"/><Relationship Id="rId5"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fontTable" Target="fontTable.xml"/><Relationship Id="rId10" Type="http://schemas.openxmlformats.org/officeDocument/2006/relationships/hyperlink" Target="https://github.com/tmieno2/ML_VRA.git" TargetMode="External"/><Relationship Id="rId19" Type="http://schemas.openxmlformats.org/officeDocument/2006/relationships/image" Target="media/image9.png"/><Relationship Id="rId4" Type="http://schemas.openxmlformats.org/officeDocument/2006/relationships/webSettings" Target="webSettings.xml"/><Relationship Id="rId9" Type="http://schemas.microsoft.com/office/2016/09/relationships/commentsIds" Target="commentsId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hyperlink" Target="https://doi.org/10.1080/01621459.2017.1319839" TargetMode="External"/><Relationship Id="rId30" Type="http://schemas.openxmlformats.org/officeDocument/2006/relationships/theme" Target="theme/theme1.xml"/></Relationships>
</file>

<file path=word/_rels/footnotes.xml.rels><?xml version="1.0" encoding="UTF-8" standalone="yes"?>
<Relationships xmlns="http://schemas.openxmlformats.org/package/2006/relationships"><Relationship Id="rId3" Type="http://schemas.openxmlformats.org/officeDocument/2006/relationships/hyperlink" Target="mailto:takashit@gifu-u.ac.jp" TargetMode="External"/><Relationship Id="rId2" Type="http://schemas.openxmlformats.org/officeDocument/2006/relationships/hyperlink" Target="mailto:tmieno2@unl.edu" TargetMode="External"/><Relationship Id="rId1" Type="http://schemas.openxmlformats.org/officeDocument/2006/relationships/hyperlink" Target="mailto:skakimoto3@hunskers.unl.edu" TargetMode="External"/><Relationship Id="rId4" Type="http://schemas.openxmlformats.org/officeDocument/2006/relationships/hyperlink" Target="mailto:dsbulloc@illinois.edu"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TotalTime>
  <Pages>36</Pages>
  <Words>8363</Words>
  <Characters>47674</Characters>
  <Application>Microsoft Office Word</Application>
  <DocSecurity>0</DocSecurity>
  <Lines>397</Lines>
  <Paragraphs>111</Paragraphs>
  <ScaleCrop>false</ScaleCrop>
  <Company/>
  <LinksUpToDate>false</LinksUpToDate>
  <CharactersWithSpaces>55926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Machine Learning Methods for Site-specific Input Management</dc:title>
  <dc:creator>Shunkei Kakimoto, Taro Mieno, Takashi S. T. Tanaka, and David S. Bullock</dc:creator>
  <cp:keywords/>
  <cp:lastModifiedBy>Taro Mieno</cp:lastModifiedBy>
  <cp:revision>8</cp:revision>
  <dcterms:created xsi:type="dcterms:W3CDTF">2021-11-08T17:47:00Z</dcterms:created>
  <dcterms:modified xsi:type="dcterms:W3CDTF">2021-11-08T18:22:00Z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Estimating site-specific crop yield response to changes in input (e.g., seed, fertilizer) management is a critical step in making economically optimal site-specific input recommendations. Past studies have attempted to estimate yield response functions us</vt:lpwstr>
  </property>
  <property fmtid="{D5CDD505-2E9C-101B-9397-08002B2CF9AE}" pid="3" name="bibliography">
    <vt:lpwstr>ML_VRA.bib</vt:lpwstr>
  </property>
  <property fmtid="{D5CDD505-2E9C-101B-9397-08002B2CF9AE}" pid="4" name="csl">
    <vt:lpwstr>computers-and-electronics-in-agriculture.csl</vt:lpwstr>
  </property>
  <property fmtid="{D5CDD505-2E9C-101B-9397-08002B2CF9AE}" pid="5" name="eqnPrefix">
    <vt:lpwstr/>
  </property>
  <property fmtid="{D5CDD505-2E9C-101B-9397-08002B2CF9AE}" pid="6" name="output">
    <vt:lpwstr/>
  </property>
</Properties>
</file>